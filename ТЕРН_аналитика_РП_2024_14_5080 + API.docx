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9DC841" w14:textId="1B4E0BCA" w:rsidR="00910C7D" w:rsidRPr="00EE3DC2" w:rsidRDefault="00910C7D" w:rsidP="001C3181">
      <w:pPr>
        <w:suppressAutoHyphens/>
        <w:jc w:val="center"/>
        <w:rPr>
          <w:b/>
          <w:sz w:val="26"/>
          <w:szCs w:val="26"/>
          <w:lang w:val="en-US"/>
          <w:rPrChange w:id="0" w:author="Anton Shatkovskiy" w:date="2024-05-29T17:23:00Z">
            <w:rPr>
              <w:b/>
              <w:sz w:val="26"/>
              <w:szCs w:val="26"/>
            </w:rPr>
          </w:rPrChange>
        </w:rPr>
      </w:pPr>
      <w:bookmarkStart w:id="1" w:name="_Toc327069196"/>
    </w:p>
    <w:p w14:paraId="1C27020D" w14:textId="77777777" w:rsidR="004B5E50" w:rsidRPr="00626FC9" w:rsidRDefault="004B5E50" w:rsidP="001C3181">
      <w:pPr>
        <w:suppressAutoHyphens/>
        <w:jc w:val="center"/>
        <w:rPr>
          <w:b/>
          <w:sz w:val="26"/>
          <w:szCs w:val="26"/>
        </w:rPr>
      </w:pPr>
    </w:p>
    <w:tbl>
      <w:tblPr>
        <w:tblW w:w="10490" w:type="dxa"/>
        <w:tblInd w:w="-743" w:type="dxa"/>
        <w:tblLook w:val="01E0" w:firstRow="1" w:lastRow="1" w:firstColumn="1" w:lastColumn="1" w:noHBand="0" w:noVBand="0"/>
      </w:tblPr>
      <w:tblGrid>
        <w:gridCol w:w="4223"/>
        <w:gridCol w:w="6267"/>
      </w:tblGrid>
      <w:tr w:rsidR="00910C7D" w:rsidRPr="006F36D4" w14:paraId="4828064E" w14:textId="77777777" w:rsidTr="00EC652D">
        <w:tc>
          <w:tcPr>
            <w:tcW w:w="4223" w:type="dxa"/>
          </w:tcPr>
          <w:p w14:paraId="2C185628" w14:textId="77777777" w:rsidR="00910C7D" w:rsidRPr="006F36D4" w:rsidRDefault="00910C7D" w:rsidP="00EC652D">
            <w:pPr>
              <w:rPr>
                <w:b/>
                <w:sz w:val="26"/>
                <w:szCs w:val="26"/>
              </w:rPr>
            </w:pPr>
          </w:p>
        </w:tc>
        <w:tc>
          <w:tcPr>
            <w:tcW w:w="6267" w:type="dxa"/>
          </w:tcPr>
          <w:p w14:paraId="3CAE0FA1" w14:textId="48AA4F26" w:rsidR="00910C7D" w:rsidRPr="006F36D4" w:rsidRDefault="00526047" w:rsidP="001C3181">
            <w:pPr>
              <w:ind w:left="526"/>
              <w:jc w:val="center"/>
              <w:rPr>
                <w:b/>
                <w:sz w:val="26"/>
                <w:szCs w:val="26"/>
              </w:rPr>
            </w:pPr>
            <w:r w:rsidRPr="006F36D4">
              <w:rPr>
                <w:b/>
                <w:noProof/>
                <w:sz w:val="26"/>
                <w:szCs w:val="26"/>
              </w:rPr>
              <w:drawing>
                <wp:inline distT="0" distB="0" distL="0" distR="0" wp14:anchorId="21EF7C14" wp14:editId="7B77DDFC">
                  <wp:extent cx="3017520" cy="78486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TernGroup_logo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572" cy="855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A57D2" w14:textId="77777777" w:rsidR="00910C7D" w:rsidRPr="006F36D4" w:rsidRDefault="00910C7D" w:rsidP="00EC652D">
            <w:pPr>
              <w:jc w:val="center"/>
              <w:rPr>
                <w:b/>
                <w:sz w:val="26"/>
                <w:szCs w:val="26"/>
              </w:rPr>
            </w:pPr>
          </w:p>
        </w:tc>
      </w:tr>
    </w:tbl>
    <w:p w14:paraId="4286B148" w14:textId="77777777" w:rsidR="00910C7D" w:rsidRPr="006F36D4" w:rsidRDefault="00910C7D" w:rsidP="001C3181">
      <w:pPr>
        <w:pStyle w:val="Affirm"/>
        <w:spacing w:line="300" w:lineRule="atLeast"/>
        <w:ind w:left="0" w:firstLine="0"/>
        <w:jc w:val="center"/>
        <w:rPr>
          <w:rFonts w:ascii="TimesET Cyr" w:hAnsi="TimesET Cyr"/>
          <w:b w:val="0"/>
          <w:color w:val="000000"/>
          <w:sz w:val="26"/>
          <w:szCs w:val="26"/>
        </w:rPr>
      </w:pPr>
    </w:p>
    <w:p w14:paraId="444BF3EB" w14:textId="0C6FAD0E" w:rsidR="00E905A2" w:rsidRPr="006F36D4" w:rsidRDefault="00E905A2" w:rsidP="001C3181">
      <w:pPr>
        <w:pStyle w:val="a5"/>
        <w:spacing w:line="300" w:lineRule="atLeast"/>
        <w:ind w:firstLine="0"/>
        <w:jc w:val="center"/>
        <w:rPr>
          <w:sz w:val="26"/>
          <w:szCs w:val="26"/>
        </w:rPr>
      </w:pPr>
    </w:p>
    <w:p w14:paraId="30D95344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sz w:val="26"/>
          <w:szCs w:val="26"/>
        </w:rPr>
      </w:pPr>
      <w:r w:rsidRPr="006F36D4">
        <w:rPr>
          <w:sz w:val="26"/>
          <w:szCs w:val="26"/>
        </w:rPr>
        <w:br/>
      </w:r>
    </w:p>
    <w:p w14:paraId="1C5C29D4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sz w:val="26"/>
          <w:szCs w:val="26"/>
        </w:rPr>
      </w:pPr>
    </w:p>
    <w:p w14:paraId="16BD607E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sz w:val="26"/>
          <w:szCs w:val="26"/>
        </w:rPr>
      </w:pPr>
    </w:p>
    <w:p w14:paraId="7A2B7745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sz w:val="26"/>
          <w:szCs w:val="26"/>
        </w:rPr>
      </w:pPr>
    </w:p>
    <w:p w14:paraId="708B866D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sz w:val="26"/>
          <w:szCs w:val="26"/>
        </w:rPr>
      </w:pPr>
    </w:p>
    <w:p w14:paraId="33B1073F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sz w:val="26"/>
          <w:szCs w:val="26"/>
        </w:rPr>
      </w:pPr>
    </w:p>
    <w:p w14:paraId="296FDB46" w14:textId="77777777" w:rsidR="00910C7D" w:rsidRPr="006F36D4" w:rsidRDefault="00910C7D" w:rsidP="001C3181">
      <w:pPr>
        <w:spacing w:line="300" w:lineRule="atLeast"/>
        <w:jc w:val="center"/>
        <w:rPr>
          <w:color w:val="000000"/>
          <w:sz w:val="26"/>
          <w:szCs w:val="26"/>
        </w:rPr>
      </w:pPr>
    </w:p>
    <w:p w14:paraId="433BC8AC" w14:textId="77777777" w:rsidR="00910C7D" w:rsidRPr="006F36D4" w:rsidRDefault="00910C7D" w:rsidP="001C3181">
      <w:pPr>
        <w:spacing w:line="300" w:lineRule="atLeast"/>
        <w:jc w:val="center"/>
        <w:rPr>
          <w:color w:val="000000"/>
          <w:sz w:val="26"/>
          <w:szCs w:val="26"/>
        </w:rPr>
      </w:pPr>
    </w:p>
    <w:p w14:paraId="678E49D2" w14:textId="77777777" w:rsidR="00910C7D" w:rsidRPr="006F36D4" w:rsidRDefault="00910C7D" w:rsidP="001C3181">
      <w:pPr>
        <w:spacing w:line="300" w:lineRule="atLeast"/>
        <w:jc w:val="center"/>
        <w:rPr>
          <w:color w:val="000000"/>
          <w:sz w:val="26"/>
          <w:szCs w:val="26"/>
        </w:rPr>
      </w:pPr>
    </w:p>
    <w:p w14:paraId="58B2E73D" w14:textId="77777777" w:rsidR="00910C7D" w:rsidRPr="006F36D4" w:rsidRDefault="00910C7D" w:rsidP="001C3181">
      <w:pPr>
        <w:spacing w:line="300" w:lineRule="atLeast"/>
        <w:jc w:val="center"/>
        <w:rPr>
          <w:color w:val="000000"/>
          <w:sz w:val="26"/>
          <w:szCs w:val="26"/>
        </w:rPr>
      </w:pPr>
    </w:p>
    <w:p w14:paraId="625DE2DA" w14:textId="77777777" w:rsidR="00910C7D" w:rsidRPr="006F36D4" w:rsidRDefault="00AB08FA" w:rsidP="007D332E">
      <w:pPr>
        <w:pStyle w:val="a5"/>
        <w:spacing w:line="300" w:lineRule="atLeast"/>
        <w:ind w:firstLine="0"/>
        <w:jc w:val="center"/>
        <w:rPr>
          <w:b/>
          <w:bCs/>
          <w:sz w:val="26"/>
          <w:szCs w:val="26"/>
        </w:rPr>
      </w:pPr>
      <w:r w:rsidRPr="006F36D4">
        <w:rPr>
          <w:b/>
          <w:bCs/>
          <w:sz w:val="26"/>
          <w:szCs w:val="26"/>
        </w:rPr>
        <w:t xml:space="preserve">Система </w:t>
      </w:r>
      <w:r w:rsidR="00910C7D" w:rsidRPr="006F36D4">
        <w:rPr>
          <w:b/>
          <w:bCs/>
          <w:sz w:val="26"/>
          <w:szCs w:val="26"/>
        </w:rPr>
        <w:t>«</w:t>
      </w:r>
      <w:r w:rsidR="007F4FC7" w:rsidRPr="006F36D4">
        <w:rPr>
          <w:b/>
          <w:bCs/>
          <w:sz w:val="26"/>
          <w:szCs w:val="26"/>
        </w:rPr>
        <w:t>ТЕРН-</w:t>
      </w:r>
      <w:r w:rsidR="00910C7D" w:rsidRPr="006F36D4">
        <w:rPr>
          <w:b/>
          <w:bCs/>
          <w:sz w:val="26"/>
          <w:szCs w:val="26"/>
        </w:rPr>
        <w:t>Аналитика»</w:t>
      </w:r>
    </w:p>
    <w:p w14:paraId="46D4C147" w14:textId="77777777" w:rsidR="007D332E" w:rsidRPr="006F36D4" w:rsidRDefault="007D332E" w:rsidP="007D332E">
      <w:pPr>
        <w:pStyle w:val="a5"/>
        <w:spacing w:line="300" w:lineRule="atLeast"/>
        <w:ind w:firstLine="0"/>
        <w:jc w:val="center"/>
        <w:rPr>
          <w:b/>
          <w:bCs/>
          <w:sz w:val="26"/>
          <w:szCs w:val="26"/>
        </w:rPr>
      </w:pPr>
    </w:p>
    <w:p w14:paraId="6B0792D6" w14:textId="2855C92A" w:rsidR="00910C7D" w:rsidRPr="000E02A2" w:rsidRDefault="007D332E" w:rsidP="007D332E">
      <w:pPr>
        <w:tabs>
          <w:tab w:val="left" w:pos="6096"/>
        </w:tabs>
        <w:spacing w:line="360" w:lineRule="auto"/>
        <w:ind w:right="142"/>
        <w:jc w:val="center"/>
        <w:rPr>
          <w:sz w:val="26"/>
          <w:szCs w:val="26"/>
        </w:rPr>
      </w:pPr>
      <w:r w:rsidRPr="006F36D4">
        <w:rPr>
          <w:sz w:val="26"/>
          <w:szCs w:val="26"/>
        </w:rPr>
        <w:t>Версия 2</w:t>
      </w:r>
      <w:r w:rsidR="00C3183A">
        <w:rPr>
          <w:sz w:val="26"/>
          <w:szCs w:val="26"/>
        </w:rPr>
        <w:t>02</w:t>
      </w:r>
      <w:ins w:id="2" w:author="Разуваева М." w:date="2024-05-21T14:31:00Z">
        <w:r w:rsidR="00E032E9" w:rsidRPr="000E02A2">
          <w:rPr>
            <w:sz w:val="26"/>
            <w:szCs w:val="26"/>
            <w:rPrChange w:id="3" w:author="Anton Shatkovskiy" w:date="2024-05-23T15:27:00Z">
              <w:rPr>
                <w:sz w:val="26"/>
                <w:szCs w:val="26"/>
                <w:lang w:val="en-US"/>
              </w:rPr>
            </w:rPrChange>
          </w:rPr>
          <w:t>4</w:t>
        </w:r>
      </w:ins>
      <w:del w:id="4" w:author="Разуваева М." w:date="2024-05-21T14:31:00Z">
        <w:r w:rsidR="00D751D7" w:rsidDel="00E032E9">
          <w:rPr>
            <w:sz w:val="26"/>
            <w:szCs w:val="26"/>
          </w:rPr>
          <w:delText>3</w:delText>
        </w:r>
      </w:del>
      <w:r w:rsidR="00C3183A">
        <w:rPr>
          <w:sz w:val="26"/>
          <w:szCs w:val="26"/>
        </w:rPr>
        <w:t>/</w:t>
      </w:r>
      <w:ins w:id="5" w:author="Разуваева М." w:date="2024-05-21T14:31:00Z">
        <w:r w:rsidR="00E032E9" w:rsidRPr="000E02A2">
          <w:rPr>
            <w:sz w:val="26"/>
            <w:szCs w:val="26"/>
            <w:rPrChange w:id="6" w:author="Anton Shatkovskiy" w:date="2024-05-23T15:27:00Z">
              <w:rPr>
                <w:sz w:val="26"/>
                <w:szCs w:val="26"/>
                <w:lang w:val="en-US"/>
              </w:rPr>
            </w:rPrChange>
          </w:rPr>
          <w:t>1</w:t>
        </w:r>
      </w:ins>
      <w:del w:id="7" w:author="Разуваева М." w:date="2024-05-21T14:31:00Z">
        <w:r w:rsidR="00D97975" w:rsidDel="00E032E9">
          <w:rPr>
            <w:sz w:val="26"/>
            <w:szCs w:val="26"/>
          </w:rPr>
          <w:delText>3</w:delText>
        </w:r>
      </w:del>
    </w:p>
    <w:p w14:paraId="1C9917FA" w14:textId="77777777" w:rsidR="00910C7D" w:rsidRPr="006F36D4" w:rsidRDefault="00910C7D" w:rsidP="007D332E">
      <w:pPr>
        <w:tabs>
          <w:tab w:val="left" w:pos="6096"/>
        </w:tabs>
        <w:ind w:right="142"/>
        <w:jc w:val="center"/>
        <w:rPr>
          <w:b/>
          <w:sz w:val="26"/>
          <w:szCs w:val="26"/>
        </w:rPr>
      </w:pPr>
    </w:p>
    <w:p w14:paraId="38398B97" w14:textId="77777777" w:rsidR="00910C7D" w:rsidRPr="001C3181" w:rsidRDefault="00910C7D" w:rsidP="007D332E">
      <w:pPr>
        <w:jc w:val="center"/>
        <w:rPr>
          <w:sz w:val="26"/>
          <w:szCs w:val="26"/>
        </w:rPr>
      </w:pPr>
      <w:r w:rsidRPr="001C3181">
        <w:rPr>
          <w:sz w:val="26"/>
          <w:szCs w:val="26"/>
        </w:rPr>
        <w:t xml:space="preserve">РУКОВОДСТВО </w:t>
      </w:r>
      <w:r w:rsidR="008C405E" w:rsidRPr="001C3181">
        <w:rPr>
          <w:sz w:val="26"/>
          <w:szCs w:val="26"/>
        </w:rPr>
        <w:t>ПОЛЬЗОВАТЕЛЯ</w:t>
      </w:r>
    </w:p>
    <w:p w14:paraId="12ACFB6C" w14:textId="77777777" w:rsidR="00910C7D" w:rsidRPr="001C3181" w:rsidRDefault="00910C7D" w:rsidP="007D332E">
      <w:pPr>
        <w:tabs>
          <w:tab w:val="left" w:pos="6096"/>
        </w:tabs>
        <w:ind w:right="142"/>
        <w:jc w:val="center"/>
        <w:rPr>
          <w:sz w:val="26"/>
          <w:szCs w:val="26"/>
        </w:rPr>
      </w:pPr>
    </w:p>
    <w:p w14:paraId="1136105D" w14:textId="6A0C48C0" w:rsidR="00910C7D" w:rsidRPr="001C3181" w:rsidRDefault="00910C7D" w:rsidP="007D332E">
      <w:pPr>
        <w:tabs>
          <w:tab w:val="left" w:pos="6096"/>
        </w:tabs>
        <w:spacing w:line="360" w:lineRule="auto"/>
        <w:ind w:right="142"/>
        <w:jc w:val="center"/>
        <w:rPr>
          <w:sz w:val="26"/>
          <w:szCs w:val="26"/>
        </w:rPr>
      </w:pPr>
      <w:r w:rsidRPr="001C3181">
        <w:rPr>
          <w:sz w:val="26"/>
          <w:szCs w:val="26"/>
        </w:rPr>
        <w:t xml:space="preserve">Листов </w:t>
      </w:r>
      <w:r w:rsidR="00F466AA">
        <w:rPr>
          <w:sz w:val="26"/>
          <w:szCs w:val="26"/>
        </w:rPr>
        <w:t>10</w:t>
      </w:r>
      <w:ins w:id="8" w:author="Viktor Kolokoltsev" w:date="2024-01-29T14:59:00Z">
        <w:r w:rsidR="00D228E6">
          <w:rPr>
            <w:sz w:val="26"/>
            <w:szCs w:val="26"/>
          </w:rPr>
          <w:t>0</w:t>
        </w:r>
      </w:ins>
      <w:ins w:id="9" w:author="Разуваева М." w:date="2023-11-24T12:30:00Z">
        <w:del w:id="10" w:author="Viktor Kolokoltsev" w:date="2024-01-29T14:59:00Z">
          <w:r w:rsidR="00766D2A" w:rsidDel="00D228E6">
            <w:rPr>
              <w:sz w:val="26"/>
              <w:szCs w:val="26"/>
            </w:rPr>
            <w:delText>1</w:delText>
          </w:r>
        </w:del>
      </w:ins>
      <w:del w:id="11" w:author="Разуваева М." w:date="2023-11-24T12:30:00Z">
        <w:r w:rsidR="00F466AA" w:rsidDel="00766D2A">
          <w:rPr>
            <w:sz w:val="26"/>
            <w:szCs w:val="26"/>
          </w:rPr>
          <w:delText>0</w:delText>
        </w:r>
      </w:del>
    </w:p>
    <w:p w14:paraId="621E871D" w14:textId="77777777" w:rsidR="00910C7D" w:rsidRPr="006F36D4" w:rsidRDefault="00910C7D" w:rsidP="00910C7D">
      <w:pPr>
        <w:jc w:val="center"/>
        <w:rPr>
          <w:color w:val="000000"/>
          <w:sz w:val="26"/>
          <w:szCs w:val="26"/>
        </w:rPr>
      </w:pPr>
    </w:p>
    <w:p w14:paraId="483260BD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4FB62081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1909D9A5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29EF4E2F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5C97203D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2CBCA2B9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5BBB4F86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3BE6A9FC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1B140E61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6B784CF1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012CB21D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2AB9C00E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3309916F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111D2515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p w14:paraId="262458FB" w14:textId="77777777" w:rsidR="00910C7D" w:rsidRPr="006F36D4" w:rsidRDefault="00910C7D" w:rsidP="001C3181">
      <w:pPr>
        <w:pStyle w:val="a5"/>
        <w:spacing w:line="300" w:lineRule="atLeast"/>
        <w:ind w:firstLine="0"/>
        <w:jc w:val="center"/>
        <w:rPr>
          <w:b/>
          <w:caps/>
          <w:color w:val="000000"/>
          <w:sz w:val="26"/>
          <w:szCs w:val="26"/>
        </w:rPr>
      </w:pPr>
    </w:p>
    <w:bookmarkEnd w:id="1"/>
    <w:p w14:paraId="5B7655CF" w14:textId="4D647A62" w:rsidR="00910C7D" w:rsidRPr="00E032E9" w:rsidRDefault="00221A85" w:rsidP="007D332E">
      <w:pPr>
        <w:jc w:val="center"/>
        <w:rPr>
          <w:b/>
          <w:bCs/>
          <w:sz w:val="26"/>
          <w:szCs w:val="26"/>
          <w:lang w:val="en-US"/>
          <w:rPrChange w:id="12" w:author="Разуваева М." w:date="2024-05-21T14:31:00Z">
            <w:rPr>
              <w:b/>
              <w:bCs/>
              <w:sz w:val="26"/>
              <w:szCs w:val="26"/>
            </w:rPr>
          </w:rPrChange>
        </w:rPr>
      </w:pPr>
      <w:r>
        <w:rPr>
          <w:b/>
          <w:bCs/>
          <w:sz w:val="26"/>
          <w:szCs w:val="26"/>
        </w:rPr>
        <w:t>20</w:t>
      </w:r>
      <w:r w:rsidR="00B07872">
        <w:rPr>
          <w:b/>
          <w:bCs/>
          <w:sz w:val="26"/>
          <w:szCs w:val="26"/>
        </w:rPr>
        <w:t>2</w:t>
      </w:r>
      <w:ins w:id="13" w:author="Разуваева М." w:date="2024-05-21T14:31:00Z">
        <w:r w:rsidR="00E032E9">
          <w:rPr>
            <w:b/>
            <w:bCs/>
            <w:sz w:val="26"/>
            <w:szCs w:val="26"/>
            <w:lang w:val="en-US"/>
          </w:rPr>
          <w:t>4</w:t>
        </w:r>
      </w:ins>
      <w:del w:id="14" w:author="Разуваева М." w:date="2024-05-21T14:31:00Z">
        <w:r w:rsidR="00B64645" w:rsidDel="00E032E9">
          <w:rPr>
            <w:b/>
            <w:bCs/>
            <w:sz w:val="26"/>
            <w:szCs w:val="26"/>
          </w:rPr>
          <w:delText>3</w:delText>
        </w:r>
      </w:del>
    </w:p>
    <w:p w14:paraId="15B4F658" w14:textId="01E7C369" w:rsidR="006F36D4" w:rsidRPr="008D41B2" w:rsidRDefault="00910C7D" w:rsidP="008D41B2">
      <w:pPr>
        <w:spacing w:line="360" w:lineRule="auto"/>
        <w:jc w:val="center"/>
        <w:rPr>
          <w:b/>
          <w:iCs/>
          <w:sz w:val="26"/>
          <w:szCs w:val="26"/>
        </w:rPr>
      </w:pPr>
      <w:r w:rsidRPr="006F36D4">
        <w:rPr>
          <w:b/>
          <w:bCs/>
          <w:sz w:val="26"/>
          <w:szCs w:val="26"/>
        </w:rPr>
        <w:br w:type="page"/>
      </w:r>
      <w:bookmarkStart w:id="15" w:name="_Toc323051711"/>
      <w:r w:rsidRPr="006F36D4">
        <w:rPr>
          <w:rStyle w:val="aa"/>
          <w:b/>
          <w:i w:val="0"/>
          <w:sz w:val="26"/>
          <w:szCs w:val="26"/>
        </w:rPr>
        <w:lastRenderedPageBreak/>
        <w:t>СОДЕРЖАНИЕ</w:t>
      </w:r>
      <w:bookmarkEnd w:id="15"/>
    </w:p>
    <w:p w14:paraId="2E3723D1" w14:textId="5A8624C1" w:rsidR="00E6329C" w:rsidRDefault="00FA7C05">
      <w:pPr>
        <w:pStyle w:val="12"/>
        <w:rPr>
          <w:rFonts w:asciiTheme="minorHAnsi" w:eastAsiaTheme="minorEastAsia" w:hAnsiTheme="minorHAnsi" w:cstheme="minorBidi"/>
          <w:b w:val="0"/>
          <w:sz w:val="22"/>
          <w:szCs w:val="22"/>
        </w:rPr>
      </w:pPr>
      <w:r w:rsidRPr="006F36D4">
        <w:rPr>
          <w:sz w:val="26"/>
          <w:szCs w:val="26"/>
        </w:rPr>
        <w:fldChar w:fldCharType="begin"/>
      </w:r>
      <w:r w:rsidRPr="006F36D4">
        <w:rPr>
          <w:sz w:val="26"/>
          <w:szCs w:val="26"/>
        </w:rPr>
        <w:instrText xml:space="preserve"> TOC \o "1-8" \h \z \u </w:instrText>
      </w:r>
      <w:r w:rsidRPr="006F36D4">
        <w:rPr>
          <w:sz w:val="26"/>
          <w:szCs w:val="26"/>
        </w:rPr>
        <w:fldChar w:fldCharType="separate"/>
      </w:r>
      <w:hyperlink w:anchor="_Toc167903361" w:history="1">
        <w:r w:rsidR="00E6329C" w:rsidRPr="00540ED4">
          <w:rPr>
            <w:rStyle w:val="a9"/>
          </w:rPr>
          <w:t>1.</w:t>
        </w:r>
        <w:r w:rsidR="00E6329C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E6329C" w:rsidRPr="00540ED4">
          <w:rPr>
            <w:rStyle w:val="a9"/>
          </w:rPr>
          <w:t>Общие положения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_Toc167903361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5</w:t>
        </w:r>
        <w:r w:rsidR="00E6329C">
          <w:rPr>
            <w:webHidden/>
          </w:rPr>
          <w:fldChar w:fldCharType="end"/>
        </w:r>
      </w:hyperlink>
    </w:p>
    <w:p w14:paraId="1465E7F0" w14:textId="49323BC6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62" w:history="1">
        <w:r w:rsidR="00E6329C" w:rsidRPr="00540ED4">
          <w:rPr>
            <w:rStyle w:val="a9"/>
            <w:noProof/>
          </w:rPr>
          <w:t>1.1.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Термины и сокращения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_Toc167903362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</w:t>
        </w:r>
        <w:r w:rsidR="00E6329C">
          <w:rPr>
            <w:noProof/>
            <w:webHidden/>
          </w:rPr>
          <w:fldChar w:fldCharType="end"/>
        </w:r>
      </w:hyperlink>
    </w:p>
    <w:p w14:paraId="247FA1F4" w14:textId="49C1B310" w:rsidR="00E6329C" w:rsidRDefault="00000000">
      <w:pPr>
        <w:pStyle w:val="1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67903363" w:history="1">
        <w:r w:rsidR="00E6329C" w:rsidRPr="00540ED4">
          <w:rPr>
            <w:rStyle w:val="a9"/>
          </w:rPr>
          <w:t>2.</w:t>
        </w:r>
        <w:r w:rsidR="00E6329C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E6329C" w:rsidRPr="00540ED4">
          <w:rPr>
            <w:rStyle w:val="a9"/>
          </w:rPr>
          <w:t>Назначение системы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_Toc167903363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8</w:t>
        </w:r>
        <w:r w:rsidR="00E6329C">
          <w:rPr>
            <w:webHidden/>
          </w:rPr>
          <w:fldChar w:fldCharType="end"/>
        </w:r>
      </w:hyperlink>
    </w:p>
    <w:p w14:paraId="4F74D738" w14:textId="45736F19" w:rsidR="00E6329C" w:rsidRDefault="00000000">
      <w:pPr>
        <w:pStyle w:val="1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67903364" w:history="1">
        <w:r w:rsidR="00E6329C" w:rsidRPr="00540ED4">
          <w:rPr>
            <w:rStyle w:val="a9"/>
          </w:rPr>
          <w:t>3.</w:t>
        </w:r>
        <w:r w:rsidR="00E6329C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E6329C" w:rsidRPr="00540ED4">
          <w:rPr>
            <w:rStyle w:val="a9"/>
          </w:rPr>
          <w:t>Источники системы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_Toc167903364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9</w:t>
        </w:r>
        <w:r w:rsidR="00E6329C">
          <w:rPr>
            <w:webHidden/>
          </w:rPr>
          <w:fldChar w:fldCharType="end"/>
        </w:r>
      </w:hyperlink>
    </w:p>
    <w:p w14:paraId="5071676B" w14:textId="0A98A553" w:rsidR="00E6329C" w:rsidRDefault="00000000">
      <w:pPr>
        <w:pStyle w:val="1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67903365" w:history="1">
        <w:r w:rsidR="00E6329C" w:rsidRPr="00540ED4">
          <w:rPr>
            <w:rStyle w:val="a9"/>
          </w:rPr>
          <w:t>4.</w:t>
        </w:r>
        <w:r w:rsidR="00E6329C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E6329C" w:rsidRPr="00540ED4">
          <w:rPr>
            <w:rStyle w:val="a9"/>
          </w:rPr>
          <w:t>Преимущества системы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_Toc167903365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15</w:t>
        </w:r>
        <w:r w:rsidR="00E6329C">
          <w:rPr>
            <w:webHidden/>
          </w:rPr>
          <w:fldChar w:fldCharType="end"/>
        </w:r>
      </w:hyperlink>
    </w:p>
    <w:p w14:paraId="2999592D" w14:textId="2C772D76" w:rsidR="00E6329C" w:rsidRDefault="00000000">
      <w:pPr>
        <w:pStyle w:val="1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167903366" w:history="1">
        <w:r w:rsidR="00E6329C" w:rsidRPr="00540ED4">
          <w:rPr>
            <w:rStyle w:val="a9"/>
          </w:rPr>
          <w:t>5.</w:t>
        </w:r>
        <w:r w:rsidR="00E6329C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E6329C" w:rsidRPr="00540ED4">
          <w:rPr>
            <w:rStyle w:val="a9"/>
          </w:rPr>
          <w:t>Порядок работы в системе «Терн-Аналитика»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_Toc167903366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16</w:t>
        </w:r>
        <w:r w:rsidR="00E6329C">
          <w:rPr>
            <w:webHidden/>
          </w:rPr>
          <w:fldChar w:fldCharType="end"/>
        </w:r>
      </w:hyperlink>
    </w:p>
    <w:p w14:paraId="7AFEDD00" w14:textId="24E71C6E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67" w:history="1">
        <w:r w:rsidR="00E6329C" w:rsidRPr="00540ED4">
          <w:rPr>
            <w:rStyle w:val="a9"/>
            <w:noProof/>
          </w:rPr>
          <w:t>5.1.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Вход в систему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_Toc167903367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16</w:t>
        </w:r>
        <w:r w:rsidR="00E6329C">
          <w:rPr>
            <w:noProof/>
            <w:webHidden/>
          </w:rPr>
          <w:fldChar w:fldCharType="end"/>
        </w:r>
      </w:hyperlink>
    </w:p>
    <w:p w14:paraId="1E71380C" w14:textId="67305325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68" w:history="1">
        <w:r w:rsidR="00E6329C" w:rsidRPr="00540ED4">
          <w:rPr>
            <w:rStyle w:val="a9"/>
            <w:noProof/>
          </w:rPr>
          <w:t>5.2.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Поиск компании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_Toc167903368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17</w:t>
        </w:r>
        <w:r w:rsidR="00E6329C">
          <w:rPr>
            <w:noProof/>
            <w:webHidden/>
          </w:rPr>
          <w:fldChar w:fldCharType="end"/>
        </w:r>
      </w:hyperlink>
    </w:p>
    <w:p w14:paraId="787FDF53" w14:textId="4A96044C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69" w:history="1">
        <w:r w:rsidR="00E6329C" w:rsidRPr="00540ED4">
          <w:rPr>
            <w:rStyle w:val="a9"/>
            <w:noProof/>
          </w:rPr>
          <w:t>5.2.1.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Дополнительный поиск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_Toc167903369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19</w:t>
        </w:r>
        <w:r w:rsidR="00E6329C">
          <w:rPr>
            <w:noProof/>
            <w:webHidden/>
          </w:rPr>
          <w:fldChar w:fldCharType="end"/>
        </w:r>
      </w:hyperlink>
    </w:p>
    <w:p w14:paraId="5CA7717B" w14:textId="4C81F599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70" w:history="1">
        <w:r w:rsidR="00E6329C" w:rsidRPr="00540ED4">
          <w:rPr>
            <w:rStyle w:val="a9"/>
            <w:noProof/>
          </w:rPr>
          <w:t>5.2.2.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Расширенный поиск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_Toc167903370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20</w:t>
        </w:r>
        <w:r w:rsidR="00E6329C">
          <w:rPr>
            <w:noProof/>
            <w:webHidden/>
          </w:rPr>
          <w:fldChar w:fldCharType="end"/>
        </w:r>
      </w:hyperlink>
    </w:p>
    <w:p w14:paraId="1EB95F1E" w14:textId="03FAD888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71" w:history="1">
        <w:r w:rsidR="00E6329C" w:rsidRPr="00540ED4">
          <w:rPr>
            <w:rStyle w:val="a9"/>
            <w:noProof/>
          </w:rPr>
          <w:t>5.3.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Поиск связей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_Toc167903371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22</w:t>
        </w:r>
        <w:r w:rsidR="00E6329C">
          <w:rPr>
            <w:noProof/>
            <w:webHidden/>
          </w:rPr>
          <w:fldChar w:fldCharType="end"/>
        </w:r>
      </w:hyperlink>
    </w:p>
    <w:p w14:paraId="4882B6CC" w14:textId="7B24C710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72" w:history="1">
        <w:r w:rsidR="00E6329C" w:rsidRPr="00540ED4">
          <w:rPr>
            <w:rStyle w:val="a9"/>
            <w:noProof/>
          </w:rPr>
          <w:t>5.3.1.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«Диаграмма»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_Toc167903372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23</w:t>
        </w:r>
        <w:r w:rsidR="00E6329C">
          <w:rPr>
            <w:noProof/>
            <w:webHidden/>
          </w:rPr>
          <w:fldChar w:fldCharType="end"/>
        </w:r>
      </w:hyperlink>
    </w:p>
    <w:p w14:paraId="59AB9317" w14:textId="12358A14" w:rsidR="00E6329C" w:rsidRDefault="00000000">
      <w:pPr>
        <w:pStyle w:val="71"/>
        <w:tabs>
          <w:tab w:val="left" w:pos="2977"/>
        </w:tabs>
        <w:rPr>
          <w:rFonts w:asciiTheme="minorHAnsi" w:eastAsiaTheme="minorEastAsia" w:hAnsiTheme="minorHAnsi" w:cstheme="minorBidi"/>
          <w:sz w:val="22"/>
          <w:szCs w:val="22"/>
        </w:rPr>
      </w:pPr>
      <w:hyperlink w:anchor="_Toc167903373" w:history="1">
        <w:r w:rsidR="00E6329C" w:rsidRPr="00540ED4">
          <w:rPr>
            <w:rStyle w:val="a9"/>
          </w:rPr>
          <w:t>5.3.1.1.</w:t>
        </w:r>
        <w:r w:rsidR="00E6329C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E6329C" w:rsidRPr="00540ED4">
          <w:rPr>
            <w:rStyle w:val="a9"/>
          </w:rPr>
          <w:t>Полный поиск связей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_Toc167903373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23</w:t>
        </w:r>
        <w:r w:rsidR="00E6329C">
          <w:rPr>
            <w:webHidden/>
          </w:rPr>
          <w:fldChar w:fldCharType="end"/>
        </w:r>
      </w:hyperlink>
    </w:p>
    <w:p w14:paraId="2636B12C" w14:textId="70D9D6BF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74" w:history="1">
        <w:r w:rsidR="00E6329C" w:rsidRPr="00540ED4">
          <w:rPr>
            <w:rStyle w:val="a9"/>
            <w:noProof/>
          </w:rPr>
          <w:t>5.3.2.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«История»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_Toc167903374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24</w:t>
        </w:r>
        <w:r w:rsidR="00E6329C">
          <w:rPr>
            <w:noProof/>
            <w:webHidden/>
          </w:rPr>
          <w:fldChar w:fldCharType="end"/>
        </w:r>
      </w:hyperlink>
    </w:p>
    <w:p w14:paraId="1B37BA55" w14:textId="23155A74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75" w:history="1">
        <w:r w:rsidR="00E6329C" w:rsidRPr="00540ED4">
          <w:rPr>
            <w:rStyle w:val="a9"/>
            <w:noProof/>
          </w:rPr>
          <w:t>5.4.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Сравнение компаний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_Toc167903375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25</w:t>
        </w:r>
        <w:r w:rsidR="00E6329C">
          <w:rPr>
            <w:noProof/>
            <w:webHidden/>
          </w:rPr>
          <w:fldChar w:fldCharType="end"/>
        </w:r>
      </w:hyperlink>
    </w:p>
    <w:p w14:paraId="43F3FE15" w14:textId="5FE423B3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76" w:history="1">
        <w:r w:rsidR="00E6329C" w:rsidRPr="00540ED4">
          <w:rPr>
            <w:rStyle w:val="a9"/>
            <w:noProof/>
          </w:rPr>
          <w:t>5.5.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Открытые источники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_Toc167903376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26</w:t>
        </w:r>
        <w:r w:rsidR="00E6329C">
          <w:rPr>
            <w:noProof/>
            <w:webHidden/>
          </w:rPr>
          <w:fldChar w:fldCharType="end"/>
        </w:r>
      </w:hyperlink>
    </w:p>
    <w:p w14:paraId="0267561B" w14:textId="03AA9B99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77" w:history="1">
        <w:r w:rsidR="00E6329C" w:rsidRPr="00540ED4">
          <w:rPr>
            <w:rStyle w:val="a9"/>
            <w:noProof/>
          </w:rPr>
          <w:t>5.6.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Выбор компании. Модуль «Информация»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_Toc167903377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27</w:t>
        </w:r>
        <w:r w:rsidR="00E6329C">
          <w:rPr>
            <w:noProof/>
            <w:webHidden/>
          </w:rPr>
          <w:fldChar w:fldCharType="end"/>
        </w:r>
      </w:hyperlink>
    </w:p>
    <w:p w14:paraId="515F018E" w14:textId="0B49D2A5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78" w:history="1">
        <w:r w:rsidR="00E6329C" w:rsidRPr="00540ED4">
          <w:rPr>
            <w:rStyle w:val="a9"/>
            <w:noProof/>
          </w:rPr>
          <w:t>5.6.1.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«Досье»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_Toc167903378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30</w:t>
        </w:r>
        <w:r w:rsidR="00E6329C">
          <w:rPr>
            <w:noProof/>
            <w:webHidden/>
          </w:rPr>
          <w:fldChar w:fldCharType="end"/>
        </w:r>
      </w:hyperlink>
    </w:p>
    <w:p w14:paraId="44CB83D2" w14:textId="4AED1A4D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379" w:history="1">
        <w:r w:rsidR="00E6329C" w:rsidRPr="00540ED4">
          <w:rPr>
            <w:rStyle w:val="a9"/>
          </w:rPr>
          <w:t>Функционал Досье «Справка»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_Toc167903379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40</w:t>
        </w:r>
        <w:r w:rsidR="00E6329C">
          <w:rPr>
            <w:webHidden/>
          </w:rPr>
          <w:fldChar w:fldCharType="end"/>
        </w:r>
      </w:hyperlink>
    </w:p>
    <w:p w14:paraId="4E8CFAF6" w14:textId="75E9BDDF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380" w:history="1">
        <w:r w:rsidR="00E6329C" w:rsidRPr="00540ED4">
          <w:rPr>
            <w:rStyle w:val="a9"/>
          </w:rPr>
          <w:t>Функционал Досье «Выгрузить досье»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_Toc167903380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40</w:t>
        </w:r>
        <w:r w:rsidR="00E6329C">
          <w:rPr>
            <w:webHidden/>
          </w:rPr>
          <w:fldChar w:fldCharType="end"/>
        </w:r>
      </w:hyperlink>
    </w:p>
    <w:p w14:paraId="118489E2" w14:textId="5581EA51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381" w:history="1">
        <w:r w:rsidR="00E6329C" w:rsidRPr="00540ED4">
          <w:rPr>
            <w:rStyle w:val="a9"/>
          </w:rPr>
          <w:t>Функционал Досье «Добавить компанию для сравнения»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_Toc167903381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41</w:t>
        </w:r>
        <w:r w:rsidR="00E6329C">
          <w:rPr>
            <w:webHidden/>
          </w:rPr>
          <w:fldChar w:fldCharType="end"/>
        </w:r>
      </w:hyperlink>
    </w:p>
    <w:p w14:paraId="24AA66C4" w14:textId="2443ED8F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382" w:history="1">
        <w:r w:rsidR="00E6329C" w:rsidRPr="00540ED4">
          <w:rPr>
            <w:rStyle w:val="a9"/>
          </w:rPr>
          <w:t>Функционал Досье «Добавить связь»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_Toc167903382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42</w:t>
        </w:r>
        <w:r w:rsidR="00E6329C">
          <w:rPr>
            <w:webHidden/>
          </w:rPr>
          <w:fldChar w:fldCharType="end"/>
        </w:r>
      </w:hyperlink>
    </w:p>
    <w:p w14:paraId="38352181" w14:textId="52F3FFDE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383" w:history="1">
        <w:r w:rsidR="00E6329C" w:rsidRPr="00540ED4">
          <w:rPr>
            <w:rStyle w:val="a9"/>
          </w:rPr>
          <w:t>Функционал Досье «Комментарии»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_Toc167903383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42</w:t>
        </w:r>
        <w:r w:rsidR="00E6329C">
          <w:rPr>
            <w:webHidden/>
          </w:rPr>
          <w:fldChar w:fldCharType="end"/>
        </w:r>
      </w:hyperlink>
    </w:p>
    <w:p w14:paraId="69532375" w14:textId="7EE6A8AE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384" w:history="1">
        <w:r w:rsidR="00E6329C" w:rsidRPr="00540ED4">
          <w:rPr>
            <w:rStyle w:val="a9"/>
          </w:rPr>
          <w:t>Функционал Досье «Добавить в пакетный анализ»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_Toc167903384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43</w:t>
        </w:r>
        <w:r w:rsidR="00E6329C">
          <w:rPr>
            <w:webHidden/>
          </w:rPr>
          <w:fldChar w:fldCharType="end"/>
        </w:r>
      </w:hyperlink>
    </w:p>
    <w:p w14:paraId="3584384A" w14:textId="57626267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385" w:history="1">
        <w:r w:rsidR="00E6329C" w:rsidRPr="00540ED4">
          <w:rPr>
            <w:rStyle w:val="a9"/>
          </w:rPr>
          <w:t>Функционал Досье «Поставить на мониторинг»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_Toc167903385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43</w:t>
        </w:r>
        <w:r w:rsidR="00E6329C">
          <w:rPr>
            <w:webHidden/>
          </w:rPr>
          <w:fldChar w:fldCharType="end"/>
        </w:r>
      </w:hyperlink>
    </w:p>
    <w:p w14:paraId="2C70413B" w14:textId="37AA3A65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86" w:history="1">
        <w:r w:rsidR="00E6329C" w:rsidRPr="00540ED4">
          <w:rPr>
            <w:rStyle w:val="a9"/>
            <w:noProof/>
          </w:rPr>
          <w:t>5.6.2.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«ОКВЭД»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_Toc167903386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44</w:t>
        </w:r>
        <w:r w:rsidR="00E6329C">
          <w:rPr>
            <w:noProof/>
            <w:webHidden/>
          </w:rPr>
          <w:fldChar w:fldCharType="end"/>
        </w:r>
      </w:hyperlink>
    </w:p>
    <w:p w14:paraId="69833FCF" w14:textId="3B3DBF56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87" w:history="1">
        <w:r w:rsidR="00E6329C" w:rsidRPr="00540ED4">
          <w:rPr>
            <w:rStyle w:val="a9"/>
            <w:noProof/>
          </w:rPr>
          <w:t>5.6.3.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«Филиалы»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_Toc167903387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45</w:t>
        </w:r>
        <w:r w:rsidR="00E6329C">
          <w:rPr>
            <w:noProof/>
            <w:webHidden/>
          </w:rPr>
          <w:fldChar w:fldCharType="end"/>
        </w:r>
      </w:hyperlink>
    </w:p>
    <w:p w14:paraId="6B33DE0F" w14:textId="2C984CBA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88" w:history="1">
        <w:r w:rsidR="00E6329C" w:rsidRPr="00540ED4">
          <w:rPr>
            <w:rStyle w:val="a9"/>
            <w:noProof/>
          </w:rPr>
          <w:t>5.6.4.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«Связи»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_Toc167903388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47</w:t>
        </w:r>
        <w:r w:rsidR="00E6329C">
          <w:rPr>
            <w:noProof/>
            <w:webHidden/>
          </w:rPr>
          <w:fldChar w:fldCharType="end"/>
        </w:r>
      </w:hyperlink>
    </w:p>
    <w:p w14:paraId="3FDADAF0" w14:textId="3D19C98D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89" w:history="1">
        <w:r w:rsidR="00E6329C" w:rsidRPr="00540ED4">
          <w:rPr>
            <w:rStyle w:val="a9"/>
            <w:noProof/>
          </w:rPr>
          <w:t>5.6.5.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«Проверки»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_Toc167903389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48</w:t>
        </w:r>
        <w:r w:rsidR="00E6329C">
          <w:rPr>
            <w:noProof/>
            <w:webHidden/>
          </w:rPr>
          <w:fldChar w:fldCharType="end"/>
        </w:r>
      </w:hyperlink>
    </w:p>
    <w:p w14:paraId="4A0DFBD5" w14:textId="49816B58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0" w:history="1">
        <w:r w:rsidR="00E6329C" w:rsidRPr="00540ED4">
          <w:rPr>
            <w:rStyle w:val="a9"/>
            <w:noProof/>
          </w:rPr>
          <w:t>5.6.6.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«Учредители»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_Toc167903390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50</w:t>
        </w:r>
        <w:r w:rsidR="00E6329C">
          <w:rPr>
            <w:noProof/>
            <w:webHidden/>
          </w:rPr>
          <w:fldChar w:fldCharType="end"/>
        </w:r>
      </w:hyperlink>
    </w:p>
    <w:p w14:paraId="158301A2" w14:textId="0F69731D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1" w:history="1">
        <w:r w:rsidR="00E6329C" w:rsidRPr="00540ED4">
          <w:rPr>
            <w:rStyle w:val="a9"/>
            <w:noProof/>
          </w:rPr>
          <w:t>5.6.7.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«Лицензии»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_Toc167903391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51</w:t>
        </w:r>
        <w:r w:rsidR="00E6329C">
          <w:rPr>
            <w:noProof/>
            <w:webHidden/>
          </w:rPr>
          <w:fldChar w:fldCharType="end"/>
        </w:r>
      </w:hyperlink>
    </w:p>
    <w:p w14:paraId="5DE262DD" w14:textId="1E82CCE4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2" w:history="1">
        <w:r w:rsidR="00E6329C" w:rsidRPr="00540ED4">
          <w:rPr>
            <w:rStyle w:val="a9"/>
            <w:noProof/>
          </w:rPr>
          <w:t>5.6.8.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«Арбитраж»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_Toc167903392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52</w:t>
        </w:r>
        <w:r w:rsidR="00E6329C">
          <w:rPr>
            <w:noProof/>
            <w:webHidden/>
          </w:rPr>
          <w:fldChar w:fldCharType="end"/>
        </w:r>
      </w:hyperlink>
    </w:p>
    <w:p w14:paraId="50F7AF45" w14:textId="6BF5A63B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3" w:history="1">
        <w:r w:rsidR="00E6329C" w:rsidRPr="00540ED4">
          <w:rPr>
            <w:rStyle w:val="a9"/>
            <w:noProof/>
          </w:rPr>
          <w:t>5.6.9.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«ФССП»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_Toc167903393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53</w:t>
        </w:r>
        <w:r w:rsidR="00E6329C">
          <w:rPr>
            <w:noProof/>
            <w:webHidden/>
          </w:rPr>
          <w:fldChar w:fldCharType="end"/>
        </w:r>
      </w:hyperlink>
    </w:p>
    <w:p w14:paraId="490BD4FD" w14:textId="642EE196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4" w:history="1">
        <w:r w:rsidR="00E6329C" w:rsidRPr="00540ED4">
          <w:rPr>
            <w:rStyle w:val="a9"/>
            <w:noProof/>
          </w:rPr>
          <w:t>5.6.10.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«Субсидии»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_Toc167903394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55</w:t>
        </w:r>
        <w:r w:rsidR="00E6329C">
          <w:rPr>
            <w:noProof/>
            <w:webHidden/>
          </w:rPr>
          <w:fldChar w:fldCharType="end"/>
        </w:r>
      </w:hyperlink>
    </w:p>
    <w:p w14:paraId="65F6CF77" w14:textId="5379A10E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5" w:history="1">
        <w:r w:rsidR="00E6329C" w:rsidRPr="00540ED4">
          <w:rPr>
            <w:rStyle w:val="a9"/>
            <w:noProof/>
          </w:rPr>
          <w:t>5.6.11.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«Бюджеты»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_Toc167903395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55</w:t>
        </w:r>
        <w:r w:rsidR="00E6329C">
          <w:rPr>
            <w:noProof/>
            <w:webHidden/>
          </w:rPr>
          <w:fldChar w:fldCharType="end"/>
        </w:r>
      </w:hyperlink>
    </w:p>
    <w:p w14:paraId="4881F51A" w14:textId="024BAD50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6" w:history="1">
        <w:r w:rsidR="00E6329C" w:rsidRPr="00540ED4">
          <w:rPr>
            <w:rStyle w:val="a9"/>
            <w:noProof/>
          </w:rPr>
          <w:t>5.6.12.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«Товарные знаки»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_Toc167903396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56</w:t>
        </w:r>
        <w:r w:rsidR="00E6329C">
          <w:rPr>
            <w:noProof/>
            <w:webHidden/>
          </w:rPr>
          <w:fldChar w:fldCharType="end"/>
        </w:r>
      </w:hyperlink>
    </w:p>
    <w:p w14:paraId="3CA4BD5D" w14:textId="6BAC05DC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7" w:history="1">
        <w:r w:rsidR="00E6329C" w:rsidRPr="00540ED4">
          <w:rPr>
            <w:rStyle w:val="a9"/>
            <w:noProof/>
          </w:rPr>
          <w:t>5.6.13.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«Закупки»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_Toc167903397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57</w:t>
        </w:r>
        <w:r w:rsidR="00E6329C">
          <w:rPr>
            <w:noProof/>
            <w:webHidden/>
          </w:rPr>
          <w:fldChar w:fldCharType="end"/>
        </w:r>
      </w:hyperlink>
    </w:p>
    <w:p w14:paraId="1701673D" w14:textId="4DAD65D0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8" w:history="1">
        <w:r w:rsidR="00E6329C" w:rsidRPr="00540ED4">
          <w:rPr>
            <w:rStyle w:val="a9"/>
            <w:noProof/>
          </w:rPr>
          <w:t>5.6.14.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«Лизинг»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_Toc167903398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58</w:t>
        </w:r>
        <w:r w:rsidR="00E6329C">
          <w:rPr>
            <w:noProof/>
            <w:webHidden/>
          </w:rPr>
          <w:fldChar w:fldCharType="end"/>
        </w:r>
      </w:hyperlink>
    </w:p>
    <w:p w14:paraId="2BE24975" w14:textId="61405C44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399" w:history="1">
        <w:r w:rsidR="00E6329C" w:rsidRPr="00540ED4">
          <w:rPr>
            <w:rStyle w:val="a9"/>
            <w:noProof/>
          </w:rPr>
          <w:t>5.6.15.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«ЕФРСБ»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_Toc167903399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59</w:t>
        </w:r>
        <w:r w:rsidR="00E6329C">
          <w:rPr>
            <w:noProof/>
            <w:webHidden/>
          </w:rPr>
          <w:fldChar w:fldCharType="end"/>
        </w:r>
      </w:hyperlink>
    </w:p>
    <w:p w14:paraId="2328CD1F" w14:textId="721310D3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00" w:history="1">
        <w:r w:rsidR="00E6329C" w:rsidRPr="00540ED4">
          <w:rPr>
            <w:rStyle w:val="a9"/>
            <w:noProof/>
          </w:rPr>
          <w:t>5.6.16.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«Налоги и сборы»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_Toc167903400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60</w:t>
        </w:r>
        <w:r w:rsidR="00E6329C">
          <w:rPr>
            <w:noProof/>
            <w:webHidden/>
          </w:rPr>
          <w:fldChar w:fldCharType="end"/>
        </w:r>
      </w:hyperlink>
    </w:p>
    <w:p w14:paraId="6F51D9E7" w14:textId="624173BA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01" w:history="1">
        <w:r w:rsidR="00E6329C" w:rsidRPr="00540ED4">
          <w:rPr>
            <w:rStyle w:val="a9"/>
            <w:noProof/>
          </w:rPr>
          <w:t>5.6.17.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«Финансовая отчётность»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_Toc167903401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62</w:t>
        </w:r>
        <w:r w:rsidR="00E6329C">
          <w:rPr>
            <w:noProof/>
            <w:webHidden/>
          </w:rPr>
          <w:fldChar w:fldCharType="end"/>
        </w:r>
      </w:hyperlink>
    </w:p>
    <w:p w14:paraId="3221633D" w14:textId="170ABDA6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02" w:history="1">
        <w:r w:rsidR="00E6329C" w:rsidRPr="00540ED4">
          <w:rPr>
            <w:rStyle w:val="a9"/>
            <w:noProof/>
          </w:rPr>
          <w:t>5.6.18.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«Финансовый анализ»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_Toc167903402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62</w:t>
        </w:r>
        <w:r w:rsidR="00E6329C">
          <w:rPr>
            <w:noProof/>
            <w:webHidden/>
          </w:rPr>
          <w:fldChar w:fldCharType="end"/>
        </w:r>
      </w:hyperlink>
    </w:p>
    <w:p w14:paraId="45E8D96D" w14:textId="6D60B4BB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03" w:history="1">
        <w:r w:rsidR="00E6329C" w:rsidRPr="00540ED4">
          <w:rPr>
            <w:rStyle w:val="a9"/>
            <w:noProof/>
          </w:rPr>
          <w:t>5.6.19.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«Онлайн проверки»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_Toc167903403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63</w:t>
        </w:r>
        <w:r w:rsidR="00E6329C">
          <w:rPr>
            <w:noProof/>
            <w:webHidden/>
          </w:rPr>
          <w:fldChar w:fldCharType="end"/>
        </w:r>
      </w:hyperlink>
    </w:p>
    <w:p w14:paraId="10EA0244" w14:textId="2B0D9253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04" w:history="1">
        <w:r w:rsidR="00E6329C" w:rsidRPr="00540ED4">
          <w:rPr>
            <w:rStyle w:val="a9"/>
            <w:noProof/>
          </w:rPr>
          <w:t>5.6.20.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«Факторы риска»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_Toc167903404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64</w:t>
        </w:r>
        <w:r w:rsidR="00E6329C">
          <w:rPr>
            <w:noProof/>
            <w:webHidden/>
          </w:rPr>
          <w:fldChar w:fldCharType="end"/>
        </w:r>
      </w:hyperlink>
    </w:p>
    <w:p w14:paraId="7C65B21B" w14:textId="530F3EF9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405" w:history="1">
        <w:r w:rsidR="00E6329C" w:rsidRPr="00540ED4">
          <w:rPr>
            <w:rStyle w:val="a9"/>
          </w:rPr>
          <w:t>Индикаторы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_Toc167903405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64</w:t>
        </w:r>
        <w:r w:rsidR="00E6329C">
          <w:rPr>
            <w:webHidden/>
          </w:rPr>
          <w:fldChar w:fldCharType="end"/>
        </w:r>
      </w:hyperlink>
    </w:p>
    <w:p w14:paraId="646EB9FB" w14:textId="1F2FE255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406" w:history="1">
        <w:r w:rsidR="00E6329C" w:rsidRPr="00540ED4">
          <w:rPr>
            <w:rStyle w:val="a9"/>
          </w:rPr>
          <w:t>Риск-факторы и присутствие в реестрах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_Toc167903406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65</w:t>
        </w:r>
        <w:r w:rsidR="00E6329C">
          <w:rPr>
            <w:webHidden/>
          </w:rPr>
          <w:fldChar w:fldCharType="end"/>
        </w:r>
      </w:hyperlink>
    </w:p>
    <w:p w14:paraId="06E1BBE9" w14:textId="6C30472B" w:rsidR="00E6329C" w:rsidRDefault="00000000">
      <w:pPr>
        <w:pStyle w:val="71"/>
        <w:rPr>
          <w:rFonts w:asciiTheme="minorHAnsi" w:eastAsiaTheme="minorEastAsia" w:hAnsiTheme="minorHAnsi" w:cstheme="minorBidi"/>
          <w:sz w:val="22"/>
          <w:szCs w:val="22"/>
        </w:rPr>
      </w:pPr>
      <w:hyperlink w:anchor="_Toc167903407" w:history="1">
        <w:r w:rsidR="00E6329C" w:rsidRPr="00540ED4">
          <w:rPr>
            <w:rStyle w:val="a9"/>
          </w:rPr>
          <w:t>Аналитические отчеты</w:t>
        </w:r>
        <w:r w:rsidR="00E6329C">
          <w:rPr>
            <w:webHidden/>
          </w:rPr>
          <w:tab/>
        </w:r>
        <w:r w:rsidR="00E6329C">
          <w:rPr>
            <w:webHidden/>
          </w:rPr>
          <w:fldChar w:fldCharType="begin"/>
        </w:r>
        <w:r w:rsidR="00E6329C">
          <w:rPr>
            <w:webHidden/>
          </w:rPr>
          <w:instrText xml:space="preserve"> PAGEREF _Toc167903407 \h </w:instrText>
        </w:r>
        <w:r w:rsidR="00E6329C">
          <w:rPr>
            <w:webHidden/>
          </w:rPr>
        </w:r>
        <w:r w:rsidR="00E6329C">
          <w:rPr>
            <w:webHidden/>
          </w:rPr>
          <w:fldChar w:fldCharType="separate"/>
        </w:r>
        <w:r w:rsidR="00E6329C">
          <w:rPr>
            <w:webHidden/>
          </w:rPr>
          <w:t>76</w:t>
        </w:r>
        <w:r w:rsidR="00E6329C">
          <w:rPr>
            <w:webHidden/>
          </w:rPr>
          <w:fldChar w:fldCharType="end"/>
        </w:r>
      </w:hyperlink>
    </w:p>
    <w:p w14:paraId="1CF29870" w14:textId="535150CE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08" w:history="1">
        <w:r w:rsidR="00E6329C" w:rsidRPr="00540ED4">
          <w:rPr>
            <w:rStyle w:val="a9"/>
            <w:noProof/>
          </w:rPr>
          <w:t>5.7.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Пакетный анализ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_Toc167903408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78</w:t>
        </w:r>
        <w:r w:rsidR="00E6329C">
          <w:rPr>
            <w:noProof/>
            <w:webHidden/>
          </w:rPr>
          <w:fldChar w:fldCharType="end"/>
        </w:r>
      </w:hyperlink>
    </w:p>
    <w:p w14:paraId="21CEBC68" w14:textId="28869636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09" w:history="1">
        <w:r w:rsidR="00E6329C" w:rsidRPr="00540ED4">
          <w:rPr>
            <w:rStyle w:val="a9"/>
            <w:noProof/>
          </w:rPr>
          <w:t>5.7.1.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«Список компаний»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_Toc167903409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78</w:t>
        </w:r>
        <w:r w:rsidR="00E6329C">
          <w:rPr>
            <w:noProof/>
            <w:webHidden/>
          </w:rPr>
          <w:fldChar w:fldCharType="end"/>
        </w:r>
      </w:hyperlink>
    </w:p>
    <w:p w14:paraId="131EB2B5" w14:textId="1B28097D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0" w:history="1">
        <w:r w:rsidR="00E6329C" w:rsidRPr="00540ED4">
          <w:rPr>
            <w:rStyle w:val="a9"/>
            <w:noProof/>
          </w:rPr>
          <w:t>5.7.2.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«Аналитические записки»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_Toc167903410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80</w:t>
        </w:r>
        <w:r w:rsidR="00E6329C">
          <w:rPr>
            <w:noProof/>
            <w:webHidden/>
          </w:rPr>
          <w:fldChar w:fldCharType="end"/>
        </w:r>
      </w:hyperlink>
    </w:p>
    <w:p w14:paraId="1BBA83D3" w14:textId="498E1315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1" w:history="1">
        <w:r w:rsidR="00E6329C" w:rsidRPr="00540ED4">
          <w:rPr>
            <w:rStyle w:val="a9"/>
            <w:noProof/>
          </w:rPr>
          <w:t>5.8.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Аффилированность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_Toc167903411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81</w:t>
        </w:r>
        <w:r w:rsidR="00E6329C">
          <w:rPr>
            <w:noProof/>
            <w:webHidden/>
          </w:rPr>
          <w:fldChar w:fldCharType="end"/>
        </w:r>
      </w:hyperlink>
    </w:p>
    <w:p w14:paraId="5D6006B9" w14:textId="474618A6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2" w:history="1">
        <w:r w:rsidR="00E6329C" w:rsidRPr="00540ED4">
          <w:rPr>
            <w:rStyle w:val="a9"/>
            <w:noProof/>
          </w:rPr>
          <w:t>5.8.1.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«Список физ. лиц»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_Toc167903412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81</w:t>
        </w:r>
        <w:r w:rsidR="00E6329C">
          <w:rPr>
            <w:noProof/>
            <w:webHidden/>
          </w:rPr>
          <w:fldChar w:fldCharType="end"/>
        </w:r>
      </w:hyperlink>
    </w:p>
    <w:p w14:paraId="47EED594" w14:textId="5F02201B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3" w:history="1">
        <w:r w:rsidR="00E6329C" w:rsidRPr="00540ED4">
          <w:rPr>
            <w:rStyle w:val="a9"/>
            <w:noProof/>
          </w:rPr>
          <w:t>5.8.2.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«Результаты проверки»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_Toc167903413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84</w:t>
        </w:r>
        <w:r w:rsidR="00E6329C">
          <w:rPr>
            <w:noProof/>
            <w:webHidden/>
          </w:rPr>
          <w:fldChar w:fldCharType="end"/>
        </w:r>
      </w:hyperlink>
    </w:p>
    <w:p w14:paraId="30845799" w14:textId="1D80936D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4" w:history="1">
        <w:r w:rsidR="00E6329C" w:rsidRPr="00540ED4">
          <w:rPr>
            <w:rStyle w:val="a9"/>
            <w:noProof/>
          </w:rPr>
          <w:t>5.9.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Мониторинг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_Toc167903414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84</w:t>
        </w:r>
        <w:r w:rsidR="00E6329C">
          <w:rPr>
            <w:noProof/>
            <w:webHidden/>
          </w:rPr>
          <w:fldChar w:fldCharType="end"/>
        </w:r>
      </w:hyperlink>
    </w:p>
    <w:p w14:paraId="60215156" w14:textId="185C568C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5" w:history="1">
        <w:r w:rsidR="00E6329C" w:rsidRPr="00540ED4">
          <w:rPr>
            <w:rStyle w:val="a9"/>
            <w:noProof/>
          </w:rPr>
          <w:t>5.9.1.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«Список компаний»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_Toc167903415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85</w:t>
        </w:r>
        <w:r w:rsidR="00E6329C">
          <w:rPr>
            <w:noProof/>
            <w:webHidden/>
          </w:rPr>
          <w:fldChar w:fldCharType="end"/>
        </w:r>
      </w:hyperlink>
    </w:p>
    <w:p w14:paraId="793A3864" w14:textId="2AF09B55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6" w:history="1">
        <w:r w:rsidR="00E6329C" w:rsidRPr="00540ED4">
          <w:rPr>
            <w:rStyle w:val="a9"/>
            <w:noProof/>
          </w:rPr>
          <w:t>5.9.2.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«Параметры»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_Toc167903416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89</w:t>
        </w:r>
        <w:r w:rsidR="00E6329C">
          <w:rPr>
            <w:noProof/>
            <w:webHidden/>
          </w:rPr>
          <w:fldChar w:fldCharType="end"/>
        </w:r>
      </w:hyperlink>
    </w:p>
    <w:p w14:paraId="49924099" w14:textId="56AF6FAA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7" w:history="1">
        <w:r w:rsidR="00E6329C" w:rsidRPr="00540ED4">
          <w:rPr>
            <w:rStyle w:val="a9"/>
            <w:noProof/>
          </w:rPr>
          <w:t>5.9.3.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«Результаты»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_Toc167903417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90</w:t>
        </w:r>
        <w:r w:rsidR="00E6329C">
          <w:rPr>
            <w:noProof/>
            <w:webHidden/>
          </w:rPr>
          <w:fldChar w:fldCharType="end"/>
        </w:r>
      </w:hyperlink>
    </w:p>
    <w:p w14:paraId="0AC5198F" w14:textId="7A557BA5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8" w:history="1">
        <w:r w:rsidR="00E6329C" w:rsidRPr="00540ED4">
          <w:rPr>
            <w:rStyle w:val="a9"/>
            <w:noProof/>
          </w:rPr>
          <w:t>5.9.4.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Раздел «События»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_Toc167903418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91</w:t>
        </w:r>
        <w:r w:rsidR="00E6329C">
          <w:rPr>
            <w:noProof/>
            <w:webHidden/>
          </w:rPr>
          <w:fldChar w:fldCharType="end"/>
        </w:r>
      </w:hyperlink>
    </w:p>
    <w:p w14:paraId="46722C9C" w14:textId="791AB198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19" w:history="1">
        <w:r w:rsidR="00E6329C" w:rsidRPr="00540ED4">
          <w:rPr>
            <w:rStyle w:val="a9"/>
            <w:noProof/>
          </w:rPr>
          <w:t>5.10.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История просмотров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_Toc167903419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92</w:t>
        </w:r>
        <w:r w:rsidR="00E6329C">
          <w:rPr>
            <w:noProof/>
            <w:webHidden/>
          </w:rPr>
          <w:fldChar w:fldCharType="end"/>
        </w:r>
      </w:hyperlink>
    </w:p>
    <w:p w14:paraId="25263637" w14:textId="430A0B1D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20" w:history="1">
        <w:r w:rsidR="00E6329C" w:rsidRPr="00540ED4">
          <w:rPr>
            <w:rStyle w:val="a9"/>
            <w:noProof/>
          </w:rPr>
          <w:t>5.11.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Проверка паспорта РФ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_Toc167903420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92</w:t>
        </w:r>
        <w:r w:rsidR="00E6329C">
          <w:rPr>
            <w:noProof/>
            <w:webHidden/>
          </w:rPr>
          <w:fldChar w:fldCharType="end"/>
        </w:r>
      </w:hyperlink>
    </w:p>
    <w:p w14:paraId="45FA91C7" w14:textId="50194DAF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21" w:history="1">
        <w:r w:rsidR="00E6329C" w:rsidRPr="00540ED4">
          <w:rPr>
            <w:rStyle w:val="a9"/>
            <w:noProof/>
          </w:rPr>
          <w:t>5.12.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Отчетность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_Toc167903421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94</w:t>
        </w:r>
        <w:r w:rsidR="00E6329C">
          <w:rPr>
            <w:noProof/>
            <w:webHidden/>
          </w:rPr>
          <w:fldChar w:fldCharType="end"/>
        </w:r>
      </w:hyperlink>
    </w:p>
    <w:p w14:paraId="38B7692B" w14:textId="30C00839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22" w:history="1">
        <w:r w:rsidR="00E6329C" w:rsidRPr="00540ED4">
          <w:rPr>
            <w:rStyle w:val="a9"/>
            <w:noProof/>
          </w:rPr>
          <w:t>5.13.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Форма обратной связи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_Toc167903422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96</w:t>
        </w:r>
        <w:r w:rsidR="00E6329C">
          <w:rPr>
            <w:noProof/>
            <w:webHidden/>
          </w:rPr>
          <w:fldChar w:fldCharType="end"/>
        </w:r>
      </w:hyperlink>
    </w:p>
    <w:p w14:paraId="6F4A6358" w14:textId="3C3FAE96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23" w:history="1">
        <w:r w:rsidR="00E6329C" w:rsidRPr="00540ED4">
          <w:rPr>
            <w:rStyle w:val="a9"/>
            <w:noProof/>
          </w:rPr>
          <w:t>5.14.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Модуль авторизации с кнопкой выхода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_Toc167903423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98</w:t>
        </w:r>
        <w:r w:rsidR="00E6329C">
          <w:rPr>
            <w:noProof/>
            <w:webHidden/>
          </w:rPr>
          <w:fldChar w:fldCharType="end"/>
        </w:r>
      </w:hyperlink>
    </w:p>
    <w:p w14:paraId="13D2272D" w14:textId="62499568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24" w:history="1">
        <w:r w:rsidR="00E6329C" w:rsidRPr="00540ED4">
          <w:rPr>
            <w:rStyle w:val="a9"/>
            <w:noProof/>
          </w:rPr>
          <w:t>5.15.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Превышение времени бездействия в системе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_Toc167903424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99</w:t>
        </w:r>
        <w:r w:rsidR="00E6329C">
          <w:rPr>
            <w:noProof/>
            <w:webHidden/>
          </w:rPr>
          <w:fldChar w:fldCharType="end"/>
        </w:r>
      </w:hyperlink>
    </w:p>
    <w:p w14:paraId="003594BC" w14:textId="2781AFBF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25" w:history="1">
        <w:r w:rsidR="00E6329C" w:rsidRPr="00540ED4">
          <w:rPr>
            <w:rStyle w:val="a9"/>
            <w:noProof/>
          </w:rPr>
          <w:t>5.16.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</w:rPr>
          <w:t>Выход из системы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_Toc167903425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100</w:t>
        </w:r>
        <w:r w:rsidR="00E6329C">
          <w:rPr>
            <w:noProof/>
            <w:webHidden/>
          </w:rPr>
          <w:fldChar w:fldCharType="end"/>
        </w:r>
      </w:hyperlink>
    </w:p>
    <w:p w14:paraId="2297AA4B" w14:textId="40936AD1" w:rsidR="00E6329C" w:rsidRDefault="00000000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26" w:history="1">
        <w:r w:rsidR="00E6329C" w:rsidRPr="00540ED4">
          <w:rPr>
            <w:rStyle w:val="a9"/>
            <w:noProof/>
          </w:rPr>
          <w:t>5.17.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  <w:lang w:val="en-US"/>
          </w:rPr>
          <w:t xml:space="preserve">API </w:t>
        </w:r>
        <w:r w:rsidR="00E6329C" w:rsidRPr="00540ED4">
          <w:rPr>
            <w:rStyle w:val="a9"/>
            <w:noProof/>
          </w:rPr>
          <w:t>системы «Терн-Аналитика»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_Toc167903426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101</w:t>
        </w:r>
        <w:r w:rsidR="00E6329C">
          <w:rPr>
            <w:noProof/>
            <w:webHidden/>
          </w:rPr>
          <w:fldChar w:fldCharType="end"/>
        </w:r>
      </w:hyperlink>
    </w:p>
    <w:p w14:paraId="2F6CC95A" w14:textId="32827182" w:rsidR="00E6329C" w:rsidRDefault="00000000">
      <w:pPr>
        <w:pStyle w:val="6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03427" w:history="1">
        <w:r w:rsidR="00E6329C" w:rsidRPr="00540ED4">
          <w:rPr>
            <w:rStyle w:val="a9"/>
            <w:noProof/>
          </w:rPr>
          <w:t>5.17.1</w:t>
        </w:r>
        <w:r w:rsidR="00E6329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6329C" w:rsidRPr="00540ED4">
          <w:rPr>
            <w:rStyle w:val="a9"/>
            <w:noProof/>
            <w:lang w:val="en-US"/>
          </w:rPr>
          <w:t>API</w:t>
        </w:r>
        <w:r w:rsidR="00E6329C" w:rsidRPr="00540ED4">
          <w:rPr>
            <w:rStyle w:val="a9"/>
            <w:noProof/>
          </w:rPr>
          <w:t xml:space="preserve"> «Получение данных по компаниям»</w:t>
        </w:r>
        <w:r w:rsidR="00E6329C">
          <w:rPr>
            <w:noProof/>
            <w:webHidden/>
          </w:rPr>
          <w:tab/>
        </w:r>
        <w:r w:rsidR="00E6329C">
          <w:rPr>
            <w:noProof/>
            <w:webHidden/>
          </w:rPr>
          <w:fldChar w:fldCharType="begin"/>
        </w:r>
        <w:r w:rsidR="00E6329C">
          <w:rPr>
            <w:noProof/>
            <w:webHidden/>
          </w:rPr>
          <w:instrText xml:space="preserve"> PAGEREF _Toc167903427 \h </w:instrText>
        </w:r>
        <w:r w:rsidR="00E6329C">
          <w:rPr>
            <w:noProof/>
            <w:webHidden/>
          </w:rPr>
        </w:r>
        <w:r w:rsidR="00E6329C">
          <w:rPr>
            <w:noProof/>
            <w:webHidden/>
          </w:rPr>
          <w:fldChar w:fldCharType="separate"/>
        </w:r>
        <w:r w:rsidR="00E6329C">
          <w:rPr>
            <w:noProof/>
            <w:webHidden/>
          </w:rPr>
          <w:t>101</w:t>
        </w:r>
        <w:r w:rsidR="00E6329C">
          <w:rPr>
            <w:noProof/>
            <w:webHidden/>
          </w:rPr>
          <w:fldChar w:fldCharType="end"/>
        </w:r>
      </w:hyperlink>
    </w:p>
    <w:p w14:paraId="0DEACBC2" w14:textId="5F39246C" w:rsidR="00910C7D" w:rsidRPr="00CD7C07" w:rsidRDefault="00FA7C05" w:rsidP="00DE02BC">
      <w:pPr>
        <w:pStyle w:val="1"/>
      </w:pPr>
      <w:r w:rsidRPr="006F36D4">
        <w:lastRenderedPageBreak/>
        <w:fldChar w:fldCharType="end"/>
      </w:r>
      <w:bookmarkStart w:id="16" w:name="_Toc167903361"/>
      <w:bookmarkStart w:id="17" w:name="_Toc82418643"/>
      <w:bookmarkStart w:id="18" w:name="_Toc180672498"/>
      <w:bookmarkStart w:id="19" w:name="_Toc323051712"/>
      <w:bookmarkStart w:id="20" w:name="_Ref52756232"/>
      <w:bookmarkStart w:id="21" w:name="_Ref52756240"/>
      <w:r w:rsidR="00910C7D" w:rsidRPr="00CD7C07">
        <w:t>Общие положения</w:t>
      </w:r>
      <w:bookmarkEnd w:id="16"/>
    </w:p>
    <w:p w14:paraId="039797D7" w14:textId="2818C1D2" w:rsidR="00D53690" w:rsidRPr="006F36D4" w:rsidRDefault="00D53690" w:rsidP="00D53690">
      <w:pPr>
        <w:pStyle w:val="10"/>
        <w:rPr>
          <w:sz w:val="26"/>
          <w:szCs w:val="26"/>
        </w:rPr>
      </w:pPr>
    </w:p>
    <w:p w14:paraId="69A8B5B8" w14:textId="77777777" w:rsidR="00910C7D" w:rsidRPr="006F36D4" w:rsidRDefault="00910C7D" w:rsidP="00086DF5">
      <w:pPr>
        <w:spacing w:line="360" w:lineRule="auto"/>
        <w:ind w:right="-1" w:firstLine="708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Настоящий документ представляет собой руководство </w:t>
      </w:r>
      <w:r w:rsidR="00F9626E" w:rsidRPr="006F36D4">
        <w:rPr>
          <w:sz w:val="26"/>
          <w:szCs w:val="26"/>
        </w:rPr>
        <w:t>пользователя</w:t>
      </w:r>
      <w:r w:rsidRPr="006F36D4">
        <w:rPr>
          <w:sz w:val="26"/>
          <w:szCs w:val="26"/>
        </w:rPr>
        <w:t xml:space="preserve"> </w:t>
      </w:r>
      <w:r w:rsidR="00204D28" w:rsidRPr="006F36D4">
        <w:rPr>
          <w:sz w:val="26"/>
          <w:szCs w:val="26"/>
        </w:rPr>
        <w:t xml:space="preserve">системы </w:t>
      </w:r>
      <w:r w:rsidR="007F4FC7" w:rsidRPr="006F36D4">
        <w:rPr>
          <w:sz w:val="26"/>
          <w:szCs w:val="26"/>
        </w:rPr>
        <w:t>«ТЕРН-</w:t>
      </w:r>
      <w:r w:rsidR="004F7452">
        <w:rPr>
          <w:sz w:val="26"/>
          <w:szCs w:val="26"/>
        </w:rPr>
        <w:t>Аналитика».</w:t>
      </w:r>
    </w:p>
    <w:p w14:paraId="085050E7" w14:textId="214D385E" w:rsidR="00910C7D" w:rsidRPr="006F36D4" w:rsidRDefault="00910C7D" w:rsidP="00910C7D">
      <w:pPr>
        <w:spacing w:line="360" w:lineRule="auto"/>
        <w:ind w:firstLine="708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Технологической основой разработанной системы является программный продукт «ТЕР</w:t>
      </w:r>
      <w:r w:rsidR="007F4FC7" w:rsidRPr="006F36D4">
        <w:rPr>
          <w:sz w:val="26"/>
          <w:szCs w:val="26"/>
        </w:rPr>
        <w:t>Н-</w:t>
      </w:r>
      <w:r w:rsidRPr="006F36D4">
        <w:rPr>
          <w:sz w:val="26"/>
          <w:szCs w:val="26"/>
        </w:rPr>
        <w:t xml:space="preserve">Аналитика» на базе </w:t>
      </w:r>
      <w:r w:rsidR="000C0C73" w:rsidRPr="006F36D4">
        <w:rPr>
          <w:sz w:val="26"/>
          <w:szCs w:val="26"/>
        </w:rPr>
        <w:t xml:space="preserve">новейших </w:t>
      </w:r>
      <w:r w:rsidR="00EB2A18" w:rsidRPr="006F36D4">
        <w:rPr>
          <w:sz w:val="26"/>
          <w:szCs w:val="26"/>
          <w:lang w:val="en-US"/>
        </w:rPr>
        <w:t>web</w:t>
      </w:r>
      <w:r w:rsidR="00EB2A18" w:rsidRPr="006F36D4">
        <w:rPr>
          <w:sz w:val="26"/>
          <w:szCs w:val="26"/>
        </w:rPr>
        <w:t>-технологий.</w:t>
      </w:r>
    </w:p>
    <w:p w14:paraId="0C3C6777" w14:textId="77777777" w:rsidR="00910C7D" w:rsidRPr="006F36D4" w:rsidRDefault="00910C7D" w:rsidP="00910C7D">
      <w:pPr>
        <w:spacing w:line="360" w:lineRule="auto"/>
        <w:ind w:firstLine="709"/>
        <w:jc w:val="both"/>
        <w:rPr>
          <w:sz w:val="26"/>
          <w:szCs w:val="26"/>
        </w:rPr>
      </w:pPr>
    </w:p>
    <w:p w14:paraId="045A06E4" w14:textId="4BAF141D" w:rsidR="00910C7D" w:rsidRPr="00234D4A" w:rsidRDefault="00910C7D" w:rsidP="00CD7C07">
      <w:pPr>
        <w:pStyle w:val="2"/>
      </w:pPr>
      <w:bookmarkStart w:id="22" w:name="_Toc247374691"/>
      <w:bookmarkStart w:id="23" w:name="_Toc312426803"/>
      <w:bookmarkStart w:id="24" w:name="_Toc312664763"/>
      <w:bookmarkStart w:id="25" w:name="_Toc167903362"/>
      <w:r w:rsidRPr="00234D4A">
        <w:t>Термины и сокращения</w:t>
      </w:r>
      <w:bookmarkEnd w:id="22"/>
      <w:bookmarkEnd w:id="23"/>
      <w:bookmarkEnd w:id="24"/>
      <w:bookmarkEnd w:id="25"/>
    </w:p>
    <w:p w14:paraId="0CC71752" w14:textId="77777777" w:rsidR="00910C7D" w:rsidRPr="006F36D4" w:rsidRDefault="00910C7D" w:rsidP="00910C7D">
      <w:pPr>
        <w:spacing w:line="360" w:lineRule="auto"/>
        <w:ind w:right="-1" w:firstLine="708"/>
        <w:jc w:val="both"/>
        <w:rPr>
          <w:bCs/>
          <w:sz w:val="26"/>
          <w:szCs w:val="26"/>
        </w:rPr>
      </w:pPr>
      <w:r w:rsidRPr="006F36D4">
        <w:rPr>
          <w:bCs/>
          <w:sz w:val="26"/>
          <w:szCs w:val="26"/>
        </w:rPr>
        <w:t>В настоящем документе используются следующие термины и сокращения:</w:t>
      </w:r>
    </w:p>
    <w:p w14:paraId="4CD66AFF" w14:textId="77777777" w:rsidR="00910C7D" w:rsidRPr="006F36D4" w:rsidRDefault="00910C7D" w:rsidP="00910C7D">
      <w:pPr>
        <w:pStyle w:val="ab"/>
        <w:rPr>
          <w:rFonts w:ascii="Times New Roman" w:hAnsi="Times New Roman"/>
          <w:sz w:val="26"/>
          <w:szCs w:val="26"/>
        </w:rPr>
      </w:pPr>
      <w:r w:rsidRPr="006F36D4">
        <w:rPr>
          <w:rFonts w:ascii="Times New Roman" w:hAnsi="Times New Roman"/>
          <w:sz w:val="26"/>
          <w:szCs w:val="26"/>
        </w:rPr>
        <w:t>Табл. 1</w:t>
      </w:r>
      <w:r w:rsidR="004F4EC5" w:rsidRPr="006F36D4">
        <w:rPr>
          <w:rFonts w:ascii="Times New Roman" w:hAnsi="Times New Roman"/>
          <w:sz w:val="26"/>
          <w:szCs w:val="26"/>
        </w:rPr>
        <w:t>.</w:t>
      </w:r>
      <w:r w:rsidRPr="006F36D4">
        <w:rPr>
          <w:rFonts w:ascii="Times New Roman" w:hAnsi="Times New Roman"/>
          <w:sz w:val="26"/>
          <w:szCs w:val="26"/>
        </w:rPr>
        <w:t xml:space="preserve"> Определение терминов и сокращений</w:t>
      </w:r>
    </w:p>
    <w:tbl>
      <w:tblPr>
        <w:tblW w:w="946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2"/>
        <w:gridCol w:w="3590"/>
        <w:gridCol w:w="5346"/>
      </w:tblGrid>
      <w:tr w:rsidR="00910C7D" w:rsidRPr="006F36D4" w14:paraId="1C680C77" w14:textId="77777777" w:rsidTr="00D578DB">
        <w:trPr>
          <w:cantSplit/>
          <w:tblHeader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58D39A0B" w14:textId="77777777" w:rsidR="00910C7D" w:rsidRPr="006F36D4" w:rsidRDefault="00910C7D" w:rsidP="00EC652D">
            <w:pPr>
              <w:pStyle w:val="ac"/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6F36D4">
              <w:rPr>
                <w:rFonts w:ascii="Times New Roman" w:hAnsi="Times New Roman"/>
                <w:sz w:val="26"/>
                <w:szCs w:val="26"/>
              </w:rPr>
              <w:t>№</w:t>
            </w: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48C976EE" w14:textId="77777777" w:rsidR="00910C7D" w:rsidRPr="006F36D4" w:rsidRDefault="00910C7D" w:rsidP="00EC652D">
            <w:pPr>
              <w:pStyle w:val="ac"/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6F36D4">
              <w:rPr>
                <w:rFonts w:ascii="Times New Roman" w:hAnsi="Times New Roman"/>
                <w:sz w:val="26"/>
                <w:szCs w:val="26"/>
              </w:rPr>
              <w:t>Аббревиатура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14:paraId="73E4679E" w14:textId="77777777" w:rsidR="00910C7D" w:rsidRPr="006F36D4" w:rsidRDefault="00910C7D" w:rsidP="00EC652D">
            <w:pPr>
              <w:pStyle w:val="ac"/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6F36D4">
              <w:rPr>
                <w:rFonts w:ascii="Times New Roman" w:hAnsi="Times New Roman"/>
                <w:sz w:val="26"/>
                <w:szCs w:val="26"/>
              </w:rPr>
              <w:t>Определение</w:t>
            </w:r>
          </w:p>
        </w:tc>
      </w:tr>
      <w:tr w:rsidR="00910C7D" w:rsidRPr="006F36D4" w14:paraId="54FA60D9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2F2A4" w14:textId="77777777" w:rsidR="00910C7D" w:rsidRPr="006F36D4" w:rsidRDefault="00910C7D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36D60" w14:textId="77777777" w:rsidR="00910C7D" w:rsidRPr="006F36D4" w:rsidRDefault="00910C7D" w:rsidP="00EC652D">
            <w:pPr>
              <w:spacing w:line="276" w:lineRule="auto"/>
              <w:ind w:right="283"/>
              <w:jc w:val="both"/>
              <w:rPr>
                <w:color w:val="000000"/>
                <w:kern w:val="24"/>
                <w:sz w:val="26"/>
                <w:szCs w:val="26"/>
                <w:lang w:val="en-US"/>
              </w:rPr>
            </w:pPr>
            <w:r w:rsidRPr="006F36D4">
              <w:rPr>
                <w:sz w:val="26"/>
                <w:szCs w:val="26"/>
              </w:rPr>
              <w:t>Юниверс</w:t>
            </w:r>
            <w:r w:rsidR="009A5E25" w:rsidRPr="006F36D4">
              <w:rPr>
                <w:sz w:val="26"/>
                <w:szCs w:val="26"/>
              </w:rPr>
              <w:t xml:space="preserve"> (</w:t>
            </w:r>
            <w:r w:rsidR="009A5E25" w:rsidRPr="006F36D4">
              <w:rPr>
                <w:sz w:val="26"/>
                <w:szCs w:val="26"/>
                <w:lang w:val="en-US"/>
              </w:rPr>
              <w:t>Universe)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7AFA7" w14:textId="77777777" w:rsidR="00910C7D" w:rsidRPr="006F36D4" w:rsidRDefault="00910C7D" w:rsidP="00EC652D">
            <w:pPr>
              <w:spacing w:line="276" w:lineRule="auto"/>
              <w:ind w:right="283"/>
              <w:jc w:val="both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Семантический слой метаданных - упорядоченный набор информационных объектов, сформулированных в терминах бизнес-процесса (на естественном языке) и однозначно связанный с информацией в БД, относящейся к этим информационным объектам.</w:t>
            </w:r>
          </w:p>
        </w:tc>
      </w:tr>
      <w:tr w:rsidR="009C5B2E" w:rsidRPr="006F36D4" w14:paraId="6B7A6CE4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42887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3735F" w14:textId="77777777" w:rsidR="009C5B2E" w:rsidRPr="006F36D4" w:rsidRDefault="00432E32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ИНН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DE36C" w14:textId="77777777" w:rsidR="009C5B2E" w:rsidRPr="006F36D4" w:rsidRDefault="00AA2257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Идентификационный номер налогоплательщика</w:t>
            </w:r>
          </w:p>
        </w:tc>
      </w:tr>
      <w:tr w:rsidR="009C5B2E" w:rsidRPr="006F36D4" w14:paraId="3873F887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04BAE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  <w:lang w:val="en-US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43EEE" w14:textId="77777777" w:rsidR="009C5B2E" w:rsidRPr="006F36D4" w:rsidRDefault="00432E32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ОГРН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F1FCE" w14:textId="77777777" w:rsidR="009C5B2E" w:rsidRPr="006F36D4" w:rsidRDefault="00847E22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Основной государственный регистрационный номер</w:t>
            </w:r>
          </w:p>
        </w:tc>
      </w:tr>
      <w:tr w:rsidR="00B12797" w:rsidRPr="006F36D4" w14:paraId="02DC125B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AF3F6" w14:textId="77777777" w:rsidR="00B12797" w:rsidRPr="006F36D4" w:rsidRDefault="00B12797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  <w:lang w:val="en-US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DEA6D" w14:textId="65C04FC6" w:rsidR="00B12797" w:rsidRPr="006F36D4" w:rsidRDefault="00B12797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НЗА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72B12" w14:textId="0238D45F" w:rsidR="00B12797" w:rsidRPr="006F36D4" w:rsidRDefault="00B12797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A47138">
              <w:rPr>
                <w:sz w:val="26"/>
                <w:szCs w:val="26"/>
              </w:rPr>
              <w:t>НЗА иностранного представительства и филиала</w:t>
            </w:r>
            <w:r w:rsidR="00277CFE" w:rsidRPr="00A47138">
              <w:rPr>
                <w:sz w:val="26"/>
                <w:szCs w:val="26"/>
              </w:rPr>
              <w:t>.</w:t>
            </w:r>
          </w:p>
        </w:tc>
      </w:tr>
      <w:tr w:rsidR="007C6467" w:rsidRPr="006F36D4" w14:paraId="49EE4A2D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2ADE5" w14:textId="77777777" w:rsidR="007C6467" w:rsidRPr="00A47138" w:rsidRDefault="007C6467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60E4C" w14:textId="6ED08486" w:rsidR="007C6467" w:rsidRPr="006F36D4" w:rsidRDefault="007C6467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СНИЛС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F46DD" w14:textId="5D79A499" w:rsidR="007C6467" w:rsidRPr="006F36D4" w:rsidRDefault="007C6467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7C6467">
              <w:rPr>
                <w:sz w:val="26"/>
                <w:szCs w:val="26"/>
              </w:rPr>
              <w:t>Страховой номер индивидуального лицевого счёта</w:t>
            </w:r>
            <w:r w:rsidR="00BD55AC">
              <w:rPr>
                <w:sz w:val="26"/>
                <w:szCs w:val="26"/>
              </w:rPr>
              <w:t>.</w:t>
            </w:r>
          </w:p>
        </w:tc>
      </w:tr>
      <w:tr w:rsidR="009C5B2E" w:rsidRPr="006F36D4" w14:paraId="4F040C70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232F3" w14:textId="77777777" w:rsidR="009C5B2E" w:rsidRPr="007C6467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9814C" w14:textId="77777777" w:rsidR="009C5B2E" w:rsidRPr="006F36D4" w:rsidRDefault="00432E32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КПП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22577" w14:textId="77777777" w:rsidR="009C5B2E" w:rsidRPr="006F36D4" w:rsidRDefault="00EA73FF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Код причины постановки на учет в налоговом органе</w:t>
            </w:r>
          </w:p>
        </w:tc>
      </w:tr>
      <w:tr w:rsidR="00D545BF" w:rsidRPr="006F36D4" w14:paraId="7349BFAA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E574D" w14:textId="77777777" w:rsidR="00D545BF" w:rsidRPr="007C6467" w:rsidRDefault="00D545BF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F6F2" w14:textId="7775BF90" w:rsidR="00D545BF" w:rsidRPr="006F36D4" w:rsidRDefault="00D545BF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D545BF">
              <w:rPr>
                <w:sz w:val="26"/>
                <w:szCs w:val="26"/>
              </w:rPr>
              <w:t>ОГРНИП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970D1" w14:textId="4E962745" w:rsidR="00D545BF" w:rsidRPr="006F36D4" w:rsidRDefault="00D545BF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О</w:t>
            </w:r>
            <w:r w:rsidRPr="00D545BF">
              <w:rPr>
                <w:sz w:val="26"/>
                <w:szCs w:val="26"/>
              </w:rPr>
              <w:t>сновной государственный регистрационный номер индивидуального предпринимателя</w:t>
            </w:r>
          </w:p>
        </w:tc>
      </w:tr>
      <w:tr w:rsidR="009C5B2E" w:rsidRPr="006F36D4" w14:paraId="3E3D50B7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E0618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CA5A7" w14:textId="77777777" w:rsidR="009C5B2E" w:rsidRPr="006F36D4" w:rsidRDefault="00432E32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ОКВЭД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BD6D5" w14:textId="77777777" w:rsidR="009C5B2E" w:rsidRPr="006F36D4" w:rsidRDefault="00A4405F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Общероссийский классификатор видов экономической деятельности</w:t>
            </w:r>
          </w:p>
        </w:tc>
      </w:tr>
      <w:tr w:rsidR="009C5B2E" w:rsidRPr="006F36D4" w14:paraId="67F639FC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E642F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62D00" w14:textId="77777777" w:rsidR="009C5B2E" w:rsidRPr="006F36D4" w:rsidRDefault="002A21A0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ФНС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92F3E" w14:textId="77777777" w:rsidR="009C5B2E" w:rsidRPr="006F36D4" w:rsidRDefault="00AA2257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Федеральная налоговая служба</w:t>
            </w:r>
          </w:p>
        </w:tc>
      </w:tr>
      <w:tr w:rsidR="009C5B2E" w:rsidRPr="006F36D4" w14:paraId="4ABB5E9D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B57EE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  <w:lang w:val="en-US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92810" w14:textId="77777777" w:rsidR="009C5B2E" w:rsidRPr="006F36D4" w:rsidRDefault="002A21A0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ЕГРЮЛ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2EF84" w14:textId="77777777" w:rsidR="009C5B2E" w:rsidRPr="006F36D4" w:rsidRDefault="00AA2257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Единый государственный реестр юридических лиц</w:t>
            </w:r>
          </w:p>
        </w:tc>
      </w:tr>
      <w:tr w:rsidR="009C5B2E" w:rsidRPr="006F36D4" w14:paraId="6C435034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987B4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7AFA1" w14:textId="77777777" w:rsidR="009C5B2E" w:rsidRPr="006F36D4" w:rsidRDefault="002A21A0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ЕГРИП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5F8C" w14:textId="77777777" w:rsidR="009C5B2E" w:rsidRPr="006F36D4" w:rsidRDefault="00AA2257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Единый государственный реестр индивидуальных предпринимателей</w:t>
            </w:r>
          </w:p>
        </w:tc>
      </w:tr>
      <w:tr w:rsidR="00A96C44" w:rsidRPr="006F36D4" w14:paraId="1D9DDC21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5E03D" w14:textId="77777777" w:rsidR="00A96C44" w:rsidRPr="006F36D4" w:rsidRDefault="00A96C44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4319" w14:textId="49356514" w:rsidR="00A96C44" w:rsidRPr="00A96C44" w:rsidRDefault="00A96C44" w:rsidP="00A96C44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A96C44">
              <w:rPr>
                <w:sz w:val="26"/>
                <w:szCs w:val="26"/>
              </w:rPr>
              <w:t>ФНС:</w:t>
            </w:r>
            <w:r>
              <w:rPr>
                <w:sz w:val="26"/>
                <w:szCs w:val="26"/>
              </w:rPr>
              <w:t xml:space="preserve"> </w:t>
            </w:r>
            <w:r w:rsidRPr="00A96C44">
              <w:rPr>
                <w:sz w:val="26"/>
                <w:szCs w:val="26"/>
              </w:rPr>
              <w:t>БФО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061A" w14:textId="3DED0714" w:rsidR="00A96C44" w:rsidRPr="00A96C44" w:rsidRDefault="00A96C44" w:rsidP="00A96C44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Б</w:t>
            </w:r>
            <w:r w:rsidRPr="00A96C44">
              <w:rPr>
                <w:sz w:val="26"/>
                <w:szCs w:val="26"/>
              </w:rPr>
              <w:t>ухгалтерская</w:t>
            </w:r>
            <w:r>
              <w:rPr>
                <w:sz w:val="26"/>
                <w:szCs w:val="26"/>
              </w:rPr>
              <w:t xml:space="preserve"> </w:t>
            </w:r>
            <w:r w:rsidRPr="00A96C44">
              <w:rPr>
                <w:sz w:val="26"/>
                <w:szCs w:val="26"/>
              </w:rPr>
              <w:t>отчетность</w:t>
            </w:r>
          </w:p>
        </w:tc>
      </w:tr>
      <w:tr w:rsidR="009C5B2E" w:rsidRPr="006F36D4" w14:paraId="038904B9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D818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6FEA3" w14:textId="77777777" w:rsidR="009C5B2E" w:rsidRPr="006F36D4" w:rsidRDefault="002A21A0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МСП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39F09" w14:textId="77777777" w:rsidR="009C5B2E" w:rsidRPr="006F36D4" w:rsidRDefault="00AA2257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Субъект малого предпринимательства</w:t>
            </w:r>
          </w:p>
        </w:tc>
      </w:tr>
      <w:tr w:rsidR="009C5B2E" w:rsidRPr="006F36D4" w14:paraId="1C2E8C84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E8A0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  <w:lang w:val="en-US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71D89" w14:textId="77777777" w:rsidR="009C5B2E" w:rsidRPr="006F36D4" w:rsidRDefault="002A21A0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РНП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01B1" w14:textId="77777777" w:rsidR="009C5B2E" w:rsidRPr="006F36D4" w:rsidRDefault="00C63699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Реестр недобросовестных поставщиков</w:t>
            </w:r>
          </w:p>
        </w:tc>
      </w:tr>
      <w:tr w:rsidR="009C5B2E" w:rsidRPr="006F36D4" w14:paraId="71078545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FE10D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  <w:lang w:val="en-US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99C85" w14:textId="77777777" w:rsidR="009C5B2E" w:rsidRPr="006F36D4" w:rsidRDefault="009F4A34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ФССП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66A44" w14:textId="77777777" w:rsidR="009C5B2E" w:rsidRPr="006F36D4" w:rsidRDefault="00AA2257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Федеральная служба судебных приставов</w:t>
            </w:r>
          </w:p>
        </w:tc>
      </w:tr>
      <w:tr w:rsidR="009C5B2E" w:rsidRPr="006F36D4" w14:paraId="3B3EC847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0AEB6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  <w:lang w:val="en-US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65B0" w14:textId="77777777" w:rsidR="009C5B2E" w:rsidRPr="006F36D4" w:rsidRDefault="002E1653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ЕИССЗ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90E85" w14:textId="77777777" w:rsidR="009C5B2E" w:rsidRPr="006F36D4" w:rsidRDefault="00C63699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Единая информационная система в сфере закупок</w:t>
            </w:r>
          </w:p>
        </w:tc>
      </w:tr>
      <w:tr w:rsidR="009C5B2E" w:rsidRPr="006F36D4" w14:paraId="5396FD7A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61BF7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BA36" w14:textId="77777777" w:rsidR="009C5B2E" w:rsidRPr="006F36D4" w:rsidRDefault="002E1653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ЦБ РФ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3573F" w14:textId="77777777" w:rsidR="009C5B2E" w:rsidRPr="006F36D4" w:rsidRDefault="00AA2257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Центральный банк Российской Федерации</w:t>
            </w:r>
          </w:p>
        </w:tc>
      </w:tr>
      <w:tr w:rsidR="00A96C44" w:rsidRPr="006F36D4" w14:paraId="043F0961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1D39F" w14:textId="77777777" w:rsidR="00A96C44" w:rsidRPr="006F36D4" w:rsidRDefault="00A96C44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44A4" w14:textId="41BF4275" w:rsidR="00A96C44" w:rsidRPr="006F36D4" w:rsidRDefault="00A96C44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A96C44">
              <w:rPr>
                <w:sz w:val="26"/>
                <w:szCs w:val="26"/>
              </w:rPr>
              <w:t>ЦБ</w:t>
            </w:r>
            <w:r>
              <w:rPr>
                <w:sz w:val="26"/>
                <w:szCs w:val="26"/>
              </w:rPr>
              <w:t xml:space="preserve"> </w:t>
            </w:r>
            <w:r w:rsidRPr="00A96C44">
              <w:rPr>
                <w:sz w:val="26"/>
                <w:szCs w:val="26"/>
              </w:rPr>
              <w:t>РФ:</w:t>
            </w:r>
            <w:r>
              <w:rPr>
                <w:sz w:val="26"/>
                <w:szCs w:val="26"/>
              </w:rPr>
              <w:t xml:space="preserve"> </w:t>
            </w:r>
            <w:r w:rsidRPr="00A96C44">
              <w:rPr>
                <w:sz w:val="26"/>
                <w:szCs w:val="26"/>
              </w:rPr>
              <w:t>Реестр</w:t>
            </w:r>
            <w:r>
              <w:rPr>
                <w:sz w:val="26"/>
                <w:szCs w:val="26"/>
              </w:rPr>
              <w:t xml:space="preserve"> </w:t>
            </w:r>
            <w:r w:rsidRPr="00A96C44">
              <w:rPr>
                <w:sz w:val="26"/>
                <w:szCs w:val="26"/>
              </w:rPr>
              <w:t>СРО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63C2B" w14:textId="0A68A9F0" w:rsidR="00A96C44" w:rsidRPr="006F36D4" w:rsidRDefault="00A96C44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Са</w:t>
            </w:r>
            <w:r w:rsidRPr="00A96C44">
              <w:rPr>
                <w:sz w:val="26"/>
                <w:szCs w:val="26"/>
              </w:rPr>
              <w:t>морегулируемы</w:t>
            </w:r>
            <w:r w:rsidR="00163750">
              <w:rPr>
                <w:sz w:val="26"/>
                <w:szCs w:val="26"/>
              </w:rPr>
              <w:t>е</w:t>
            </w:r>
            <w:r>
              <w:rPr>
                <w:sz w:val="26"/>
                <w:szCs w:val="26"/>
              </w:rPr>
              <w:t xml:space="preserve"> </w:t>
            </w:r>
            <w:r w:rsidRPr="00A96C44">
              <w:rPr>
                <w:sz w:val="26"/>
                <w:szCs w:val="26"/>
              </w:rPr>
              <w:t>организаци</w:t>
            </w:r>
            <w:r w:rsidR="00163750">
              <w:rPr>
                <w:sz w:val="26"/>
                <w:szCs w:val="26"/>
              </w:rPr>
              <w:t>и</w:t>
            </w:r>
          </w:p>
        </w:tc>
      </w:tr>
      <w:tr w:rsidR="009C5B2E" w:rsidRPr="006F36D4" w14:paraId="4E5E6198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7193E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  <w:lang w:val="en-US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05D40" w14:textId="77777777" w:rsidR="009C5B2E" w:rsidRPr="006F36D4" w:rsidRDefault="002E1653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Росфинмо</w:t>
            </w:r>
            <w:r w:rsidR="00AA2257" w:rsidRPr="006F36D4">
              <w:rPr>
                <w:sz w:val="26"/>
                <w:szCs w:val="26"/>
              </w:rPr>
              <w:t>ниторинг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65884" w14:textId="77777777" w:rsidR="009C5B2E" w:rsidRPr="006F36D4" w:rsidRDefault="00C63699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Федеральная служба по финансовому мониторингу</w:t>
            </w:r>
          </w:p>
        </w:tc>
      </w:tr>
      <w:tr w:rsidR="009C5B2E" w:rsidRPr="006F36D4" w14:paraId="4F2EDCF4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2F36B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0FDBA" w14:textId="77777777" w:rsidR="009C5B2E" w:rsidRPr="006F36D4" w:rsidRDefault="002E1653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ГУВМ МВД России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2A8B4" w14:textId="77777777" w:rsidR="009C5B2E" w:rsidRPr="006F36D4" w:rsidRDefault="00C63699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Главное управление по вопросам миграции МВД России</w:t>
            </w:r>
          </w:p>
        </w:tc>
      </w:tr>
      <w:tr w:rsidR="009C5B2E" w:rsidRPr="006F36D4" w14:paraId="451D605A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5521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1C0AF" w14:textId="77777777" w:rsidR="009C5B2E" w:rsidRPr="006F36D4" w:rsidRDefault="002E1653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Росздравнадзор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9D06B" w14:textId="77777777" w:rsidR="009C5B2E" w:rsidRPr="006F36D4" w:rsidRDefault="00C63699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Федеральная служба по надзору в сфере здравоохранения</w:t>
            </w:r>
          </w:p>
        </w:tc>
      </w:tr>
      <w:tr w:rsidR="009C5B2E" w:rsidRPr="006F36D4" w14:paraId="505811F4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17A" w14:textId="77777777" w:rsidR="009C5B2E" w:rsidRPr="006F36D4" w:rsidRDefault="009C5B2E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AA48F" w14:textId="77777777" w:rsidR="009C5B2E" w:rsidRPr="006F36D4" w:rsidRDefault="002E1653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Росалкогольрегулирование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E77B" w14:textId="77777777" w:rsidR="009C5B2E" w:rsidRPr="006F36D4" w:rsidRDefault="00C63699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F36D4">
              <w:rPr>
                <w:sz w:val="26"/>
                <w:szCs w:val="26"/>
              </w:rPr>
              <w:t>Федеральная служба по регулированию алкогольного рынка</w:t>
            </w:r>
          </w:p>
        </w:tc>
      </w:tr>
      <w:tr w:rsidR="00D3128F" w:rsidRPr="006F36D4" w14:paraId="0CF83442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A454" w14:textId="77777777" w:rsidR="00D3128F" w:rsidRPr="006F36D4" w:rsidRDefault="00D3128F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DBF8" w14:textId="0F1C48A5" w:rsidR="00D3128F" w:rsidRPr="00D3128F" w:rsidRDefault="00D3128F" w:rsidP="00D3128F">
            <w:pPr>
              <w:rPr>
                <w:rFonts w:ascii="Arial" w:hAnsi="Arial" w:cs="Arial"/>
                <w:sz w:val="23"/>
                <w:szCs w:val="23"/>
              </w:rPr>
            </w:pPr>
            <w:r>
              <w:rPr>
                <w:sz w:val="26"/>
                <w:szCs w:val="26"/>
              </w:rPr>
              <w:t>Ф</w:t>
            </w:r>
            <w:r w:rsidRPr="00D3128F">
              <w:rPr>
                <w:sz w:val="26"/>
                <w:szCs w:val="26"/>
              </w:rPr>
              <w:t>АС России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8E6F" w14:textId="52BD6571" w:rsidR="00D3128F" w:rsidRPr="00342199" w:rsidRDefault="0028576D" w:rsidP="00342199">
            <w:pPr>
              <w:rPr>
                <w:sz w:val="26"/>
                <w:szCs w:val="26"/>
              </w:rPr>
            </w:pPr>
            <w:r w:rsidRPr="0028576D">
              <w:rPr>
                <w:sz w:val="26"/>
                <w:szCs w:val="26"/>
              </w:rPr>
              <w:t>Федеральная антимонопольная служба</w:t>
            </w:r>
          </w:p>
        </w:tc>
      </w:tr>
      <w:tr w:rsidR="00342199" w:rsidRPr="006F36D4" w14:paraId="4BEE8897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4B2C8" w14:textId="77777777" w:rsidR="00342199" w:rsidRPr="006F36D4" w:rsidRDefault="00342199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B8CE" w14:textId="661469CA" w:rsidR="00342199" w:rsidRPr="00342199" w:rsidRDefault="00342199" w:rsidP="00342199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</w:t>
            </w:r>
            <w:r w:rsidRPr="00342199">
              <w:rPr>
                <w:sz w:val="26"/>
                <w:szCs w:val="26"/>
              </w:rPr>
              <w:t>ин</w:t>
            </w:r>
            <w:r w:rsidR="00162C7E">
              <w:rPr>
                <w:sz w:val="26"/>
                <w:szCs w:val="26"/>
              </w:rPr>
              <w:t>ком</w:t>
            </w:r>
            <w:r w:rsidRPr="00342199">
              <w:rPr>
                <w:sz w:val="26"/>
                <w:szCs w:val="26"/>
              </w:rPr>
              <w:t xml:space="preserve">связи </w:t>
            </w:r>
            <w:r w:rsidR="00162C7E" w:rsidRPr="00342199">
              <w:rPr>
                <w:sz w:val="26"/>
                <w:szCs w:val="26"/>
              </w:rPr>
              <w:t>Р</w:t>
            </w:r>
            <w:r w:rsidR="00162C7E">
              <w:rPr>
                <w:sz w:val="26"/>
                <w:szCs w:val="26"/>
              </w:rPr>
              <w:t>оссии</w:t>
            </w:r>
          </w:p>
          <w:p w14:paraId="145B814B" w14:textId="18FAEF0F" w:rsidR="00342199" w:rsidRDefault="00342199" w:rsidP="00D3128F">
            <w:pPr>
              <w:rPr>
                <w:sz w:val="26"/>
                <w:szCs w:val="26"/>
              </w:rPr>
            </w:pP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BDD89" w14:textId="593B5E60" w:rsidR="00342199" w:rsidRPr="00342199" w:rsidRDefault="00820E65" w:rsidP="00820E65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820E65">
              <w:rPr>
                <w:sz w:val="26"/>
                <w:szCs w:val="26"/>
              </w:rPr>
              <w:t>Министерство цифрового развития, связи и массовых коммуникаций Российской Федерации</w:t>
            </w:r>
          </w:p>
        </w:tc>
      </w:tr>
      <w:tr w:rsidR="00342199" w:rsidRPr="006F36D4" w14:paraId="7514D742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8F91" w14:textId="77777777" w:rsidR="00342199" w:rsidRPr="006F36D4" w:rsidRDefault="00342199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17CBA" w14:textId="382B480B" w:rsidR="00342199" w:rsidRPr="00342199" w:rsidRDefault="00342199" w:rsidP="00342199">
            <w:pPr>
              <w:spacing w:line="276" w:lineRule="auto"/>
              <w:ind w:right="283"/>
              <w:rPr>
                <w:sz w:val="26"/>
                <w:szCs w:val="26"/>
              </w:rPr>
            </w:pPr>
            <w:proofErr w:type="spellStart"/>
            <w:r w:rsidRPr="00342199">
              <w:rPr>
                <w:sz w:val="26"/>
                <w:szCs w:val="26"/>
              </w:rPr>
              <w:t>РосАккредитация</w:t>
            </w:r>
            <w:proofErr w:type="spellEnd"/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AB73F" w14:textId="712EF0C3" w:rsidR="00342199" w:rsidRPr="00342199" w:rsidRDefault="00820E65" w:rsidP="00342199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820E65">
              <w:rPr>
                <w:sz w:val="26"/>
                <w:szCs w:val="26"/>
              </w:rPr>
              <w:t>Федеральная служба по аккредитации</w:t>
            </w:r>
          </w:p>
        </w:tc>
      </w:tr>
      <w:tr w:rsidR="00342199" w:rsidRPr="006F36D4" w14:paraId="2247177F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49256" w14:textId="77777777" w:rsidR="00342199" w:rsidRPr="006F36D4" w:rsidRDefault="00342199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ED612" w14:textId="64E03832" w:rsidR="00342199" w:rsidRPr="00342199" w:rsidRDefault="00342199" w:rsidP="00342199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342199">
              <w:rPr>
                <w:sz w:val="26"/>
                <w:szCs w:val="26"/>
              </w:rPr>
              <w:t>ФТС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72870" w14:textId="2194E8F6" w:rsidR="00342199" w:rsidRPr="00342199" w:rsidRDefault="002732FA" w:rsidP="00342199">
            <w:pPr>
              <w:rPr>
                <w:sz w:val="26"/>
                <w:szCs w:val="26"/>
              </w:rPr>
            </w:pPr>
            <w:r w:rsidRPr="002732FA">
              <w:rPr>
                <w:sz w:val="26"/>
                <w:szCs w:val="26"/>
              </w:rPr>
              <w:t>Федеральная таможенная служба</w:t>
            </w:r>
          </w:p>
        </w:tc>
      </w:tr>
      <w:tr w:rsidR="00D578DB" w:rsidRPr="006F36D4" w14:paraId="47401082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036CE" w14:textId="77777777" w:rsidR="00D578DB" w:rsidRPr="006F36D4" w:rsidRDefault="00D578DB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38761" w14:textId="7F372251" w:rsidR="00D578DB" w:rsidRPr="00342199" w:rsidRDefault="00D578DB" w:rsidP="006B447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Росреестр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D6889" w14:textId="6E496185" w:rsidR="00D578DB" w:rsidRPr="00342199" w:rsidRDefault="00D578DB" w:rsidP="006B447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Федеральная служба государственной регистрации, кадастра и картографии</w:t>
            </w:r>
          </w:p>
        </w:tc>
      </w:tr>
      <w:tr w:rsidR="00D578DB" w:rsidRPr="006F36D4" w14:paraId="5BBFE114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B2B2A" w14:textId="77777777" w:rsidR="00D578DB" w:rsidRPr="006F36D4" w:rsidRDefault="00D578DB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3C047" w14:textId="0D15DC0A" w:rsidR="00D578DB" w:rsidRPr="00342199" w:rsidRDefault="00D578DB" w:rsidP="006B4477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МИНКУЛЬТУРЫ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42B5A" w14:textId="1E8B6DBE" w:rsidR="00D578DB" w:rsidRPr="00342199" w:rsidRDefault="00D578DB" w:rsidP="00D578DB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Министерство культуры Российской Федерации</w:t>
            </w:r>
          </w:p>
        </w:tc>
      </w:tr>
      <w:tr w:rsidR="00D578DB" w:rsidRPr="006F36D4" w14:paraId="76E6D628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0AA3D" w14:textId="77777777" w:rsidR="00D578DB" w:rsidRPr="006F36D4" w:rsidRDefault="00D578DB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FC758" w14:textId="201570FB" w:rsidR="00D578DB" w:rsidRPr="00342199" w:rsidRDefault="00D578DB" w:rsidP="006B447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Минпромторг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F4500" w14:textId="207A1BFB" w:rsidR="00D578DB" w:rsidRPr="00342199" w:rsidRDefault="00D578DB" w:rsidP="006B447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Министерство промышленности и торговли Российской Федерации</w:t>
            </w:r>
          </w:p>
        </w:tc>
      </w:tr>
      <w:tr w:rsidR="006B4477" w:rsidRPr="006F36D4" w14:paraId="71D2ED66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51C8F" w14:textId="77777777" w:rsidR="006B4477" w:rsidRPr="006F36D4" w:rsidRDefault="006B4477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2F58A" w14:textId="77777777" w:rsidR="006B4477" w:rsidRPr="006B4477" w:rsidRDefault="006B4477" w:rsidP="00054423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B4477">
              <w:rPr>
                <w:sz w:val="26"/>
                <w:szCs w:val="26"/>
              </w:rPr>
              <w:t>МИНЭКОНОМРАЗВИТИЯ</w:t>
            </w:r>
          </w:p>
          <w:p w14:paraId="3D357A02" w14:textId="05F0EC89" w:rsidR="006B4477" w:rsidRPr="00054423" w:rsidRDefault="006B4477" w:rsidP="00054423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6B4477">
              <w:rPr>
                <w:sz w:val="26"/>
                <w:szCs w:val="26"/>
              </w:rPr>
              <w:t>России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67352" w14:textId="419A640B" w:rsidR="006B4477" w:rsidRPr="00054423" w:rsidRDefault="00287D17" w:rsidP="00054423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287D17">
              <w:rPr>
                <w:sz w:val="26"/>
                <w:szCs w:val="26"/>
              </w:rPr>
              <w:t>Министерство экономического развития Российской Федерации</w:t>
            </w:r>
          </w:p>
        </w:tc>
      </w:tr>
      <w:tr w:rsidR="00054423" w:rsidRPr="006F36D4" w14:paraId="00C70EE1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1A280" w14:textId="77777777" w:rsidR="00054423" w:rsidRPr="006F36D4" w:rsidRDefault="0005442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3F239" w14:textId="60E3C9F7" w:rsidR="00054423" w:rsidRPr="00D578DB" w:rsidRDefault="00054423" w:rsidP="00054423">
            <w:pPr>
              <w:rPr>
                <w:sz w:val="26"/>
                <w:szCs w:val="26"/>
              </w:rPr>
            </w:pPr>
            <w:r w:rsidRPr="00054423">
              <w:rPr>
                <w:sz w:val="26"/>
                <w:szCs w:val="26"/>
              </w:rPr>
              <w:t>МИНТРАНС</w:t>
            </w:r>
            <w:r w:rsidR="00D578DB">
              <w:rPr>
                <w:sz w:val="26"/>
                <w:szCs w:val="26"/>
              </w:rPr>
              <w:t xml:space="preserve"> </w:t>
            </w:r>
            <w:r w:rsidRPr="00054423">
              <w:rPr>
                <w:sz w:val="26"/>
                <w:szCs w:val="26"/>
              </w:rPr>
              <w:t>Росси</w:t>
            </w:r>
            <w:r w:rsidRPr="00D578DB">
              <w:rPr>
                <w:sz w:val="26"/>
                <w:szCs w:val="26"/>
              </w:rPr>
              <w:t>и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059F0" w14:textId="50520359" w:rsidR="00054423" w:rsidRPr="00D578DB" w:rsidRDefault="00287D17" w:rsidP="00EB3CB0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287D17">
              <w:rPr>
                <w:sz w:val="26"/>
                <w:szCs w:val="26"/>
              </w:rPr>
              <w:t>Министерство транспорта Российской Федерации</w:t>
            </w:r>
          </w:p>
        </w:tc>
      </w:tr>
      <w:tr w:rsidR="00054423" w:rsidRPr="006F36D4" w14:paraId="1FE8B4EA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14089" w14:textId="77777777" w:rsidR="00054423" w:rsidRPr="006F36D4" w:rsidRDefault="0005442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594F1" w14:textId="77305D28" w:rsidR="00054423" w:rsidRPr="00D578DB" w:rsidRDefault="00054423" w:rsidP="00054423">
            <w:pPr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РОСПОТРЕБНАДЗОР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FE533" w14:textId="0E9F0BDF" w:rsidR="00054423" w:rsidRPr="00D578DB" w:rsidRDefault="00D578DB" w:rsidP="00EB3CB0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Федеральная служба по надзору в сфере защиты прав потребителей и благополучия человека</w:t>
            </w:r>
          </w:p>
        </w:tc>
      </w:tr>
      <w:tr w:rsidR="00054423" w:rsidRPr="006F36D4" w14:paraId="705F2990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E4541" w14:textId="77777777" w:rsidR="00054423" w:rsidRPr="006F36D4" w:rsidRDefault="0005442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38EAD" w14:textId="35AC8E6D" w:rsidR="00054423" w:rsidRPr="00D578DB" w:rsidRDefault="00054423" w:rsidP="00054423">
            <w:pPr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РОСГВАРДИЯ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5684C" w14:textId="4CFD4019" w:rsidR="00054423" w:rsidRPr="00D578DB" w:rsidRDefault="00D578DB" w:rsidP="00EB3CB0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Федеральная служба войск национальной гвардии Российской Федерации</w:t>
            </w:r>
          </w:p>
        </w:tc>
      </w:tr>
      <w:tr w:rsidR="00054423" w:rsidRPr="006F36D4" w14:paraId="10E75DDE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60267" w14:textId="77777777" w:rsidR="00054423" w:rsidRPr="006F36D4" w:rsidRDefault="0005442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6FC4A" w14:textId="76E605BB" w:rsidR="00054423" w:rsidRPr="00D578DB" w:rsidRDefault="00054423" w:rsidP="00054423">
            <w:pPr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ФСБ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978AE" w14:textId="1ABFEC23" w:rsidR="00054423" w:rsidRPr="00D578DB" w:rsidRDefault="00054423" w:rsidP="00EB3CB0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 xml:space="preserve">Федеральная служба </w:t>
            </w:r>
            <w:r w:rsidR="00D578DB" w:rsidRPr="00D578DB">
              <w:rPr>
                <w:sz w:val="26"/>
                <w:szCs w:val="26"/>
              </w:rPr>
              <w:t>безопасности</w:t>
            </w:r>
          </w:p>
        </w:tc>
      </w:tr>
      <w:tr w:rsidR="00054423" w:rsidRPr="006F36D4" w14:paraId="318F90CA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6026E" w14:textId="77777777" w:rsidR="00054423" w:rsidRPr="006F36D4" w:rsidRDefault="0005442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83A70" w14:textId="05D49778" w:rsidR="00054423" w:rsidRPr="00D578DB" w:rsidRDefault="00054423" w:rsidP="00054423">
            <w:pPr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РОСПРИРОДНАДЗОР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6A1F1" w14:textId="4CD4205B" w:rsidR="00054423" w:rsidRPr="00D578DB" w:rsidRDefault="00EB3CB0" w:rsidP="00EB3CB0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EB3CB0">
              <w:rPr>
                <w:sz w:val="26"/>
                <w:szCs w:val="26"/>
              </w:rPr>
              <w:t>Федеральная служба по надзору в сфере природопользования</w:t>
            </w:r>
          </w:p>
        </w:tc>
      </w:tr>
      <w:tr w:rsidR="00054423" w:rsidRPr="006F36D4" w14:paraId="01AE08DB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2A648" w14:textId="77777777" w:rsidR="00054423" w:rsidRPr="006F36D4" w:rsidRDefault="0005442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20D92" w14:textId="2972537A" w:rsidR="00054423" w:rsidRPr="00D578DB" w:rsidRDefault="00054423" w:rsidP="00054423">
            <w:pPr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РОСТРАНСНАДЗОР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F65B8" w14:textId="2AA96E0C" w:rsidR="00054423" w:rsidRPr="00D578DB" w:rsidRDefault="00EB3CB0" w:rsidP="00EB3CB0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EB3CB0">
              <w:rPr>
                <w:sz w:val="26"/>
                <w:szCs w:val="26"/>
              </w:rPr>
              <w:t>Федеральная служба по надзору в сфере транспорта</w:t>
            </w:r>
          </w:p>
        </w:tc>
      </w:tr>
      <w:tr w:rsidR="00054423" w:rsidRPr="006F36D4" w14:paraId="778D5094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8FFAD" w14:textId="77777777" w:rsidR="00054423" w:rsidRPr="006F36D4" w:rsidRDefault="0005442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550AA" w14:textId="60647866" w:rsidR="00054423" w:rsidRPr="00D578DB" w:rsidRDefault="00054423" w:rsidP="00054423">
            <w:pPr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ФИСП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441CE" w14:textId="3D8D21A0" w:rsidR="00054423" w:rsidRPr="00D578DB" w:rsidRDefault="00054423" w:rsidP="00EB3CB0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054423">
              <w:rPr>
                <w:sz w:val="26"/>
                <w:szCs w:val="26"/>
              </w:rPr>
              <w:t>Федеральный</w:t>
            </w:r>
            <w:r w:rsidR="00EB3CB0">
              <w:rPr>
                <w:sz w:val="26"/>
                <w:szCs w:val="26"/>
              </w:rPr>
              <w:t xml:space="preserve"> </w:t>
            </w:r>
            <w:r w:rsidRPr="00054423">
              <w:rPr>
                <w:sz w:val="26"/>
                <w:szCs w:val="26"/>
              </w:rPr>
              <w:t>Институт</w:t>
            </w:r>
            <w:r w:rsidR="00EB3CB0">
              <w:rPr>
                <w:sz w:val="26"/>
                <w:szCs w:val="26"/>
              </w:rPr>
              <w:t xml:space="preserve"> </w:t>
            </w:r>
            <w:r w:rsidRPr="00054423">
              <w:rPr>
                <w:sz w:val="26"/>
                <w:szCs w:val="26"/>
              </w:rPr>
              <w:t>Промышленной</w:t>
            </w:r>
            <w:r w:rsidR="00EB3CB0">
              <w:rPr>
                <w:sz w:val="26"/>
                <w:szCs w:val="26"/>
              </w:rPr>
              <w:t xml:space="preserve"> </w:t>
            </w:r>
            <w:r w:rsidRPr="00054423">
              <w:rPr>
                <w:sz w:val="26"/>
                <w:szCs w:val="26"/>
              </w:rPr>
              <w:t>Собственности</w:t>
            </w:r>
          </w:p>
        </w:tc>
      </w:tr>
      <w:tr w:rsidR="00054423" w:rsidRPr="006F36D4" w14:paraId="36FE7F2F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9D4A5" w14:textId="77777777" w:rsidR="00054423" w:rsidRPr="006F36D4" w:rsidRDefault="0005442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F90BD" w14:textId="02771D53" w:rsidR="00054423" w:rsidRPr="00D578DB" w:rsidRDefault="00054423" w:rsidP="00054423">
            <w:pPr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МВД России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0717D" w14:textId="41072007" w:rsidR="00054423" w:rsidRPr="00D578DB" w:rsidRDefault="00EB3CB0" w:rsidP="00EB3CB0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EB3CB0">
              <w:rPr>
                <w:sz w:val="26"/>
                <w:szCs w:val="26"/>
              </w:rPr>
              <w:t>Министерство внутренних дел Российской Федерации</w:t>
            </w:r>
          </w:p>
        </w:tc>
      </w:tr>
      <w:tr w:rsidR="00054423" w:rsidRPr="006F36D4" w14:paraId="39844C40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516D" w14:textId="77777777" w:rsidR="00054423" w:rsidRPr="006F36D4" w:rsidRDefault="0005442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D800A" w14:textId="3B51A50E" w:rsidR="00054423" w:rsidRPr="00D578DB" w:rsidRDefault="00054423" w:rsidP="00054423">
            <w:pPr>
              <w:rPr>
                <w:sz w:val="26"/>
                <w:szCs w:val="26"/>
              </w:rPr>
            </w:pPr>
            <w:r w:rsidRPr="00D578DB">
              <w:rPr>
                <w:sz w:val="26"/>
                <w:szCs w:val="26"/>
              </w:rPr>
              <w:t>ФСТЭК России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5D761" w14:textId="6212804C" w:rsidR="00054423" w:rsidRPr="00D578DB" w:rsidRDefault="00EB3CB0" w:rsidP="00EB3CB0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EB3CB0">
              <w:rPr>
                <w:sz w:val="26"/>
                <w:szCs w:val="26"/>
              </w:rPr>
              <w:t>Федеральная служба по техническому и экспортному контролю Российской Федерации</w:t>
            </w:r>
          </w:p>
        </w:tc>
      </w:tr>
      <w:tr w:rsidR="008C6EB3" w:rsidRPr="006F36D4" w14:paraId="62001645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8F9F9" w14:textId="77777777" w:rsidR="008C6EB3" w:rsidRPr="006F36D4" w:rsidRDefault="008C6EB3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AAB22" w14:textId="77777777" w:rsidR="008C6EB3" w:rsidRPr="006F36D4" w:rsidRDefault="008C6EB3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ГРБС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423DA" w14:textId="77777777" w:rsidR="008C6EB3" w:rsidRPr="006F36D4" w:rsidRDefault="007F626E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Гл</w:t>
            </w:r>
            <w:r w:rsidR="00375197" w:rsidRPr="00375197">
              <w:rPr>
                <w:sz w:val="26"/>
                <w:szCs w:val="26"/>
              </w:rPr>
              <w:t>авный распорядитель бюджетных средств</w:t>
            </w:r>
          </w:p>
        </w:tc>
      </w:tr>
      <w:tr w:rsidR="002202A8" w:rsidRPr="006F36D4" w14:paraId="326B3240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AF1EC" w14:textId="77777777" w:rsidR="002202A8" w:rsidRPr="006F36D4" w:rsidRDefault="002202A8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CC24" w14:textId="3C8A4812" w:rsidR="002202A8" w:rsidRDefault="002202A8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ЕФРСБ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76003" w14:textId="2D251137" w:rsidR="002202A8" w:rsidRDefault="00043EAE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Единый федеральный реестр сообщений о банкротстве</w:t>
            </w:r>
          </w:p>
        </w:tc>
      </w:tr>
      <w:tr w:rsidR="002202A8" w:rsidRPr="006F36D4" w14:paraId="4EC8AB3A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56D1" w14:textId="77777777" w:rsidR="002202A8" w:rsidRPr="006F36D4" w:rsidRDefault="002202A8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D5C6E" w14:textId="1B31BE88" w:rsidR="002202A8" w:rsidRDefault="00043EAE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СРО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FACE5" w14:textId="5938E650" w:rsidR="002202A8" w:rsidRDefault="00043EAE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Саморегулируемая организация</w:t>
            </w:r>
          </w:p>
        </w:tc>
      </w:tr>
      <w:tr w:rsidR="002202A8" w:rsidRPr="006F36D4" w14:paraId="178822F9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D655C" w14:textId="77777777" w:rsidR="002202A8" w:rsidRPr="006F36D4" w:rsidRDefault="002202A8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63EAF" w14:textId="59D19012" w:rsidR="002202A8" w:rsidRDefault="00BE275A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РОСКОМНАДЗОР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F8543" w14:textId="2548FA70" w:rsidR="002202A8" w:rsidRDefault="00944F9D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944F9D">
              <w:rPr>
                <w:sz w:val="26"/>
                <w:szCs w:val="26"/>
              </w:rPr>
              <w:t>Федеральная служба по надзору в сфере связи, информационных технологий и массовых коммуникаций</w:t>
            </w:r>
          </w:p>
        </w:tc>
      </w:tr>
      <w:tr w:rsidR="002202A8" w:rsidRPr="006F36D4" w14:paraId="7AE34D0C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7AF4A" w14:textId="77777777" w:rsidR="002202A8" w:rsidRPr="006F36D4" w:rsidRDefault="002202A8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C690D" w14:textId="47C8EE63" w:rsidR="002202A8" w:rsidRDefault="00BE275A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РОСГИДРОМЕТ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6CFEC" w14:textId="663A4DB7" w:rsidR="002202A8" w:rsidRDefault="00944F9D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944F9D">
              <w:rPr>
                <w:sz w:val="26"/>
                <w:szCs w:val="26"/>
              </w:rPr>
              <w:t>Федеральная служба России по гидрометеорологии и мониторингу окружающей среды</w:t>
            </w:r>
          </w:p>
        </w:tc>
      </w:tr>
      <w:tr w:rsidR="002202A8" w:rsidRPr="006F36D4" w14:paraId="5A484DD9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66DD" w14:textId="77777777" w:rsidR="002202A8" w:rsidRPr="006F36D4" w:rsidRDefault="002202A8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017F6" w14:textId="551C935F" w:rsidR="002202A8" w:rsidRDefault="00BE275A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МИНТРУД РОССИИ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3EC97" w14:textId="5766328A" w:rsidR="002202A8" w:rsidRDefault="00944F9D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944F9D">
              <w:rPr>
                <w:sz w:val="26"/>
                <w:szCs w:val="26"/>
              </w:rPr>
              <w:t>Министерство труда и социальной защиты Российской Федерации</w:t>
            </w:r>
          </w:p>
        </w:tc>
      </w:tr>
      <w:tr w:rsidR="002202A8" w:rsidRPr="006F36D4" w14:paraId="0F75A884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58190" w14:textId="77777777" w:rsidR="002202A8" w:rsidRPr="006F36D4" w:rsidRDefault="002202A8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86CB9" w14:textId="2EEF9E1C" w:rsidR="002202A8" w:rsidRDefault="00BE275A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МИНФИН РОССИИ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FAEE7" w14:textId="07B260D0" w:rsidR="002202A8" w:rsidRDefault="00944F9D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944F9D">
              <w:rPr>
                <w:sz w:val="26"/>
                <w:szCs w:val="26"/>
              </w:rPr>
              <w:t>Министерство финансов Российской Федерации</w:t>
            </w:r>
          </w:p>
        </w:tc>
      </w:tr>
      <w:tr w:rsidR="00BE275A" w:rsidRPr="006F36D4" w14:paraId="1D32E4C9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28D0" w14:textId="77777777" w:rsidR="00BE275A" w:rsidRPr="006F36D4" w:rsidRDefault="00BE275A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E7C3E" w14:textId="78E82861" w:rsidR="00BE275A" w:rsidRDefault="00BE275A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РОСТУД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137B6" w14:textId="411FD18D" w:rsidR="00BE275A" w:rsidRDefault="00944F9D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944F9D">
              <w:rPr>
                <w:sz w:val="26"/>
                <w:szCs w:val="26"/>
              </w:rPr>
              <w:t>Федеральная служба по труду и занятости</w:t>
            </w:r>
          </w:p>
        </w:tc>
      </w:tr>
      <w:tr w:rsidR="009266CB" w:rsidRPr="006F36D4" w14:paraId="59D4DDB6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55F9D" w14:textId="77777777" w:rsidR="009266CB" w:rsidRPr="006F36D4" w:rsidRDefault="009266CB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1B80B" w14:textId="4603FEC3" w:rsidR="009266CB" w:rsidRDefault="009266CB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КБК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E45B4" w14:textId="03731F52" w:rsidR="009266CB" w:rsidRPr="00944F9D" w:rsidRDefault="009266CB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Код бюджетной классификации</w:t>
            </w:r>
          </w:p>
        </w:tc>
      </w:tr>
      <w:tr w:rsidR="009C4F08" w:rsidRPr="006F36D4" w14:paraId="42477856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1C544" w14:textId="77777777" w:rsidR="009C4F08" w:rsidRPr="006F36D4" w:rsidRDefault="009C4F08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97A6D" w14:textId="0608BC92" w:rsidR="009C4F08" w:rsidRPr="009C4F08" w:rsidRDefault="009C4F08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РСА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A6E54" w14:textId="5C16FDCF" w:rsidR="009C4F08" w:rsidRDefault="009C4F08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Российский Союз Автостраховщиков</w:t>
            </w:r>
          </w:p>
        </w:tc>
      </w:tr>
      <w:tr w:rsidR="00105A24" w:rsidRPr="006F36D4" w14:paraId="1E2247AD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C1EC9" w14:textId="77777777" w:rsidR="00105A24" w:rsidRPr="006F36D4" w:rsidRDefault="00105A24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5B5CC" w14:textId="1B32F588" w:rsidR="00105A24" w:rsidRDefault="00105A24" w:rsidP="00EC652D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3A6DCD">
              <w:rPr>
                <w:sz w:val="26"/>
                <w:szCs w:val="26"/>
              </w:rPr>
              <w:t xml:space="preserve">HM </w:t>
            </w:r>
            <w:proofErr w:type="spellStart"/>
            <w:r w:rsidRPr="003A6DCD">
              <w:rPr>
                <w:sz w:val="26"/>
                <w:szCs w:val="26"/>
              </w:rPr>
              <w:t>Treasury</w:t>
            </w:r>
            <w:proofErr w:type="spellEnd"/>
            <w:r w:rsidRPr="003A6DCD">
              <w:rPr>
                <w:sz w:val="26"/>
                <w:szCs w:val="26"/>
              </w:rPr>
              <w:t xml:space="preserve"> (UK)</w:t>
            </w:r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3676" w14:textId="358E6A66" w:rsidR="00105A24" w:rsidRDefault="00105A24" w:rsidP="00AA2257">
            <w:pPr>
              <w:spacing w:line="276" w:lineRule="auto"/>
              <w:ind w:right="283"/>
              <w:rPr>
                <w:sz w:val="26"/>
                <w:szCs w:val="26"/>
              </w:rPr>
            </w:pPr>
            <w:r w:rsidRPr="003A6DCD">
              <w:rPr>
                <w:sz w:val="26"/>
                <w:szCs w:val="26"/>
              </w:rPr>
              <w:t>Министерство финансов Великобритании</w:t>
            </w:r>
          </w:p>
        </w:tc>
      </w:tr>
      <w:tr w:rsidR="000E5046" w:rsidRPr="006F36D4" w14:paraId="7E96E81F" w14:textId="77777777" w:rsidTr="00D578DB">
        <w:trPr>
          <w:cantSplit/>
          <w:trHeight w:val="70"/>
          <w:jc w:val="center"/>
        </w:trPr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48502" w14:textId="77777777" w:rsidR="000E5046" w:rsidRPr="006F36D4" w:rsidRDefault="000E5046" w:rsidP="00910C7D">
            <w:pPr>
              <w:pStyle w:val="ad"/>
              <w:numPr>
                <w:ilvl w:val="0"/>
                <w:numId w:val="2"/>
              </w:numPr>
              <w:spacing w:line="276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F711F" w14:textId="4D53D5E2" w:rsidR="000E5046" w:rsidRPr="000E5046" w:rsidRDefault="000E5046" w:rsidP="003A6DCD">
            <w:pPr>
              <w:pStyle w:val="af1"/>
              <w:rPr>
                <w:sz w:val="26"/>
                <w:szCs w:val="26"/>
              </w:rPr>
            </w:pPr>
            <w:r w:rsidRPr="003A6DCD">
              <w:rPr>
                <w:sz w:val="26"/>
                <w:szCs w:val="26"/>
              </w:rPr>
              <w:t xml:space="preserve">UK </w:t>
            </w:r>
            <w:proofErr w:type="spellStart"/>
            <w:r w:rsidRPr="003A6DCD">
              <w:rPr>
                <w:sz w:val="26"/>
                <w:szCs w:val="26"/>
              </w:rPr>
              <w:t>sanctions</w:t>
            </w:r>
            <w:proofErr w:type="spellEnd"/>
            <w:r w:rsidRPr="003A6DCD">
              <w:rPr>
                <w:sz w:val="26"/>
                <w:szCs w:val="26"/>
              </w:rPr>
              <w:t xml:space="preserve"> </w:t>
            </w:r>
            <w:proofErr w:type="spellStart"/>
            <w:r w:rsidRPr="003A6DCD">
              <w:rPr>
                <w:sz w:val="26"/>
                <w:szCs w:val="26"/>
              </w:rPr>
              <w:t>list</w:t>
            </w:r>
            <w:proofErr w:type="spellEnd"/>
          </w:p>
        </w:tc>
        <w:tc>
          <w:tcPr>
            <w:tcW w:w="5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39279" w14:textId="6ACC9203" w:rsidR="000E5046" w:rsidRPr="000E5046" w:rsidRDefault="000E5046" w:rsidP="003A6DCD">
            <w:pPr>
              <w:pStyle w:val="af1"/>
              <w:rPr>
                <w:sz w:val="26"/>
                <w:szCs w:val="26"/>
              </w:rPr>
            </w:pPr>
            <w:r w:rsidRPr="003A6DCD">
              <w:rPr>
                <w:sz w:val="26"/>
                <w:szCs w:val="26"/>
              </w:rPr>
              <w:t>Санкционный список Великобритании</w:t>
            </w:r>
          </w:p>
        </w:tc>
      </w:tr>
    </w:tbl>
    <w:p w14:paraId="516CDC0C" w14:textId="4A1A7F8B" w:rsidR="00910C7D" w:rsidRPr="006F36D4" w:rsidRDefault="00910C7D" w:rsidP="00DE02BC">
      <w:pPr>
        <w:pStyle w:val="1"/>
      </w:pPr>
      <w:bookmarkStart w:id="26" w:name="_Toc167903363"/>
      <w:bookmarkEnd w:id="17"/>
      <w:bookmarkEnd w:id="18"/>
      <w:bookmarkEnd w:id="19"/>
      <w:r w:rsidRPr="006F36D4">
        <w:lastRenderedPageBreak/>
        <w:t>Назначение системы</w:t>
      </w:r>
      <w:bookmarkEnd w:id="26"/>
    </w:p>
    <w:p w14:paraId="58428995" w14:textId="77777777" w:rsidR="00BD0059" w:rsidRPr="006F36D4" w:rsidRDefault="00BD0059" w:rsidP="00BD0059">
      <w:pPr>
        <w:pStyle w:val="10"/>
        <w:rPr>
          <w:sz w:val="26"/>
          <w:szCs w:val="26"/>
        </w:rPr>
      </w:pPr>
    </w:p>
    <w:p w14:paraId="0BA4EF13" w14:textId="77777777" w:rsidR="00910C7D" w:rsidRPr="006F36D4" w:rsidRDefault="00910C7D" w:rsidP="00910C7D">
      <w:pPr>
        <w:pStyle w:val="TableText"/>
        <w:spacing w:line="360" w:lineRule="auto"/>
        <w:ind w:firstLine="709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В настоящее время при сопровождении </w:t>
      </w:r>
      <w:r w:rsidR="00941B53" w:rsidRPr="006F36D4">
        <w:rPr>
          <w:rFonts w:ascii="Times New Roman" w:hAnsi="Times New Roman" w:cs="Times New Roman"/>
          <w:sz w:val="26"/>
          <w:szCs w:val="26"/>
          <w:lang w:val="ru-RU"/>
        </w:rPr>
        <w:t>различного рода сделок</w:t>
      </w: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="001A21F6"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и договоров </w:t>
      </w: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является важным всесторонняя </w:t>
      </w:r>
      <w:r w:rsidR="00866598" w:rsidRPr="006F36D4">
        <w:rPr>
          <w:rFonts w:ascii="Times New Roman" w:hAnsi="Times New Roman" w:cs="Times New Roman"/>
          <w:sz w:val="26"/>
          <w:szCs w:val="26"/>
          <w:lang w:val="ru-RU"/>
        </w:rPr>
        <w:t>проверка</w:t>
      </w: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 Компании – </w:t>
      </w:r>
      <w:r w:rsidR="001A21F6" w:rsidRPr="006F36D4">
        <w:rPr>
          <w:rFonts w:ascii="Times New Roman" w:hAnsi="Times New Roman" w:cs="Times New Roman"/>
          <w:sz w:val="26"/>
          <w:szCs w:val="26"/>
          <w:lang w:val="ru-RU"/>
        </w:rPr>
        <w:t>контрагента</w:t>
      </w: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, а также последующая аналитика </w:t>
      </w:r>
      <w:r w:rsidR="005219C7"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по истории ее </w:t>
      </w:r>
      <w:r w:rsidR="001A21F6" w:rsidRPr="006F36D4">
        <w:rPr>
          <w:rFonts w:ascii="Times New Roman" w:hAnsi="Times New Roman" w:cs="Times New Roman"/>
          <w:sz w:val="26"/>
          <w:szCs w:val="26"/>
          <w:lang w:val="ru-RU"/>
        </w:rPr>
        <w:t>деятельности</w:t>
      </w: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. Поэтому многие </w:t>
      </w:r>
      <w:r w:rsidR="001B1B97"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организации </w:t>
      </w: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используют различные </w:t>
      </w:r>
      <w:r w:rsidR="00866598" w:rsidRPr="006F36D4">
        <w:rPr>
          <w:rFonts w:ascii="Times New Roman" w:hAnsi="Times New Roman" w:cs="Times New Roman"/>
          <w:sz w:val="26"/>
          <w:szCs w:val="26"/>
          <w:lang w:val="ru-RU"/>
        </w:rPr>
        <w:t>системы проверки контрагентов</w:t>
      </w:r>
      <w:r w:rsidR="00A72D7E"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по определению благонадежности </w:t>
      </w:r>
      <w:r w:rsidR="00866598"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и деловой репутации потенциальных </w:t>
      </w: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контрагентов. Для получения наиболее конструктивной аналитики необходимо учитывать все, что влияет на репутацию контрагента и сопровождает </w:t>
      </w:r>
      <w:r w:rsidR="00023DE3"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заключение договоров </w:t>
      </w:r>
      <w:r w:rsidRPr="006F36D4">
        <w:rPr>
          <w:rFonts w:ascii="Times New Roman" w:hAnsi="Times New Roman" w:cs="Times New Roman"/>
          <w:sz w:val="26"/>
          <w:szCs w:val="26"/>
          <w:lang w:val="ru-RU"/>
        </w:rPr>
        <w:t xml:space="preserve">(задолженности, сомнительное поведение в процедурах государственных закупок, аффилированность и др.). Таким образом, появляется потребность в единой интегрированной </w:t>
      </w:r>
      <w:r w:rsidR="00023DE3" w:rsidRPr="006F36D4">
        <w:rPr>
          <w:rFonts w:ascii="Times New Roman" w:hAnsi="Times New Roman" w:cs="Times New Roman"/>
          <w:sz w:val="26"/>
          <w:szCs w:val="26"/>
          <w:lang w:val="ru-RU"/>
        </w:rPr>
        <w:t>системе проверки контрагентов</w:t>
      </w:r>
      <w:r w:rsidR="00C152E7" w:rsidRPr="006F36D4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14:paraId="51746C7D" w14:textId="77777777" w:rsidR="00773DDC" w:rsidRPr="006F36D4" w:rsidRDefault="00910C7D" w:rsidP="00773DD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этих целей была разработана </w:t>
      </w:r>
      <w:r w:rsidR="00271A8E" w:rsidRPr="006F36D4">
        <w:rPr>
          <w:sz w:val="26"/>
          <w:szCs w:val="26"/>
        </w:rPr>
        <w:t>система</w:t>
      </w:r>
      <w:r w:rsidR="007F4FC7" w:rsidRPr="006F36D4">
        <w:rPr>
          <w:sz w:val="26"/>
          <w:szCs w:val="26"/>
        </w:rPr>
        <w:t xml:space="preserve"> «ТЕРН-</w:t>
      </w:r>
      <w:r w:rsidRPr="006F36D4">
        <w:rPr>
          <w:sz w:val="26"/>
          <w:szCs w:val="26"/>
        </w:rPr>
        <w:t>Аналитика».</w:t>
      </w:r>
      <w:r w:rsidR="005B460B" w:rsidRPr="006F36D4">
        <w:rPr>
          <w:sz w:val="26"/>
          <w:szCs w:val="26"/>
        </w:rPr>
        <w:t xml:space="preserve"> </w:t>
      </w:r>
      <w:r w:rsidR="00773DDC" w:rsidRPr="006F36D4">
        <w:rPr>
          <w:sz w:val="26"/>
          <w:szCs w:val="26"/>
        </w:rPr>
        <w:t>Система предоставляет совокупную информацию о компании для оценки ее репутации и благонадежности, что позволяет минимизировать риски при взаимодействии с ней.</w:t>
      </w:r>
    </w:p>
    <w:p w14:paraId="7A72E746" w14:textId="77777777" w:rsidR="00910C7D" w:rsidRPr="006F36D4" w:rsidRDefault="00271A8E" w:rsidP="00910C7D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Система</w:t>
      </w:r>
      <w:r w:rsidR="00773DDC" w:rsidRPr="006F36D4">
        <w:rPr>
          <w:sz w:val="26"/>
          <w:szCs w:val="26"/>
        </w:rPr>
        <w:t xml:space="preserve"> «ТЕРН-Аналитика»</w:t>
      </w:r>
      <w:r w:rsidR="005B460B" w:rsidRPr="006F36D4">
        <w:rPr>
          <w:sz w:val="26"/>
          <w:szCs w:val="26"/>
        </w:rPr>
        <w:t xml:space="preserve"> предназначена для руководителей и сотрудников подразделений, осуществляющих проверку контрагентов, служб безопасности и других заинтересованных подразделений организации.</w:t>
      </w:r>
    </w:p>
    <w:p w14:paraId="251F6FE7" w14:textId="77777777" w:rsidR="00971D1D" w:rsidRPr="006F36D4" w:rsidRDefault="00971D1D" w:rsidP="00910C7D">
      <w:pPr>
        <w:pStyle w:val="10"/>
        <w:ind w:firstLine="709"/>
        <w:rPr>
          <w:sz w:val="26"/>
          <w:szCs w:val="26"/>
        </w:rPr>
      </w:pPr>
    </w:p>
    <w:p w14:paraId="4214B3FB" w14:textId="759BD095" w:rsidR="00910C7D" w:rsidRPr="006F36D4" w:rsidRDefault="003B3A39" w:rsidP="00DE02BC">
      <w:pPr>
        <w:pStyle w:val="1"/>
      </w:pPr>
      <w:bookmarkStart w:id="27" w:name="_Toc167903364"/>
      <w:r w:rsidRPr="006F36D4">
        <w:lastRenderedPageBreak/>
        <w:t>Источники</w:t>
      </w:r>
      <w:r w:rsidR="00910C7D" w:rsidRPr="006F36D4">
        <w:t xml:space="preserve"> системы</w:t>
      </w:r>
      <w:bookmarkEnd w:id="27"/>
    </w:p>
    <w:p w14:paraId="2F496D77" w14:textId="77777777" w:rsidR="00C75846" w:rsidRPr="006F36D4" w:rsidRDefault="00C75846" w:rsidP="00C75846">
      <w:pPr>
        <w:pStyle w:val="10"/>
        <w:ind w:firstLine="0"/>
        <w:rPr>
          <w:sz w:val="26"/>
          <w:szCs w:val="26"/>
        </w:rPr>
      </w:pPr>
    </w:p>
    <w:p w14:paraId="2EF93A6F" w14:textId="77777777" w:rsidR="00A738BA" w:rsidRPr="006F36D4" w:rsidRDefault="00A738BA" w:rsidP="005333CD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Информация о компании поступает из следующих источников:</w:t>
      </w:r>
    </w:p>
    <w:p w14:paraId="0DCE83DE" w14:textId="2A78224D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ФНС: ЕГРЮЛ (Единый государственный реестр юридических лиц)</w:t>
      </w:r>
      <w:r w:rsidR="002C5F80">
        <w:rPr>
          <w:sz w:val="26"/>
          <w:szCs w:val="26"/>
        </w:rPr>
        <w:t>.</w:t>
      </w:r>
    </w:p>
    <w:p w14:paraId="46A59139" w14:textId="5DC8A7A2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ФНС: ЕГРИП (Единый государственный реестр индивидуальных предпринимателей)</w:t>
      </w:r>
      <w:r w:rsidR="002C5F80">
        <w:rPr>
          <w:sz w:val="26"/>
          <w:szCs w:val="26"/>
        </w:rPr>
        <w:t>.</w:t>
      </w:r>
    </w:p>
    <w:p w14:paraId="58C10CAD" w14:textId="4AC27779" w:rsidR="009F4A2E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ФНС: БФО (бухгалтерская отчетность)</w:t>
      </w:r>
      <w:r w:rsidR="002C5F80">
        <w:rPr>
          <w:sz w:val="26"/>
          <w:szCs w:val="26"/>
        </w:rPr>
        <w:t>.</w:t>
      </w:r>
    </w:p>
    <w:p w14:paraId="216E4183" w14:textId="56088F2E" w:rsidR="00D0208F" w:rsidRPr="00CC039C" w:rsidRDefault="00D0208F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A47138">
        <w:rPr>
          <w:sz w:val="26"/>
          <w:szCs w:val="26"/>
        </w:rPr>
        <w:t>ФНС: РАПФ (Государственный реестр аккредитованных филиалов, представительств иностранных юридических лиц).</w:t>
      </w:r>
    </w:p>
    <w:p w14:paraId="011021F1" w14:textId="176F7C76" w:rsidR="009F4A2E" w:rsidRPr="00F670B8" w:rsidRDefault="009F4A2E" w:rsidP="00BE1731">
      <w:pPr>
        <w:pStyle w:val="10"/>
        <w:numPr>
          <w:ilvl w:val="0"/>
          <w:numId w:val="29"/>
        </w:numPr>
        <w:rPr>
          <w:rFonts w:eastAsiaTheme="minorHAnsi"/>
          <w:sz w:val="26"/>
          <w:szCs w:val="26"/>
          <w:lang w:eastAsia="en-US"/>
        </w:rPr>
      </w:pPr>
      <w:r w:rsidRPr="00CC039C">
        <w:rPr>
          <w:sz w:val="26"/>
          <w:szCs w:val="26"/>
        </w:rPr>
        <w:t xml:space="preserve">Реестры ФНС (реестр МСП, задолженность (налоги и сборы), реестр массовых адресов, </w:t>
      </w:r>
      <w:r w:rsidR="008F7DBC">
        <w:rPr>
          <w:sz w:val="26"/>
          <w:szCs w:val="26"/>
        </w:rPr>
        <w:t>п</w:t>
      </w:r>
      <w:r w:rsidR="008F7DBC" w:rsidRPr="00CC039C">
        <w:rPr>
          <w:sz w:val="26"/>
          <w:szCs w:val="26"/>
        </w:rPr>
        <w:t xml:space="preserve">еречень </w:t>
      </w:r>
      <w:r w:rsidRPr="00CC039C">
        <w:rPr>
          <w:sz w:val="26"/>
          <w:szCs w:val="26"/>
        </w:rPr>
        <w:t>лиц, относящихся к отраслям, наиболее пострадавшим в условиях распространения коронавирусной инфекции, на которых распространяется действие моратория на возбуждение дел о банкротстве</w:t>
      </w:r>
      <w:r w:rsidR="001D0BCE">
        <w:rPr>
          <w:sz w:val="26"/>
          <w:szCs w:val="26"/>
        </w:rPr>
        <w:t>,</w:t>
      </w:r>
      <w:r w:rsidRPr="00CC039C">
        <w:rPr>
          <w:sz w:val="26"/>
          <w:szCs w:val="26"/>
        </w:rPr>
        <w:t xml:space="preserve"> </w:t>
      </w:r>
      <w:r w:rsidR="00BE1731" w:rsidRPr="00165816">
        <w:rPr>
          <w:rFonts w:eastAsiaTheme="minorHAnsi"/>
          <w:sz w:val="26"/>
          <w:szCs w:val="26"/>
          <w:lang w:eastAsia="en-US"/>
        </w:rPr>
        <w:t>реестр экспертных организаций</w:t>
      </w:r>
      <w:r w:rsidR="0099445D">
        <w:rPr>
          <w:rFonts w:eastAsiaTheme="minorHAnsi"/>
          <w:sz w:val="26"/>
          <w:szCs w:val="26"/>
          <w:lang w:eastAsia="en-US"/>
        </w:rPr>
        <w:t xml:space="preserve">, </w:t>
      </w:r>
      <w:r w:rsidR="00BE1731" w:rsidRPr="00BE1731">
        <w:rPr>
          <w:rFonts w:eastAsiaTheme="minorHAnsi"/>
          <w:sz w:val="26"/>
          <w:szCs w:val="26"/>
          <w:lang w:eastAsia="en-US"/>
        </w:rPr>
        <w:t>реестр фискальных накопителей</w:t>
      </w:r>
      <w:r w:rsidR="001D0BCE">
        <w:rPr>
          <w:rFonts w:eastAsiaTheme="minorHAnsi"/>
          <w:sz w:val="26"/>
          <w:szCs w:val="26"/>
          <w:lang w:eastAsia="en-US"/>
        </w:rPr>
        <w:t xml:space="preserve">, </w:t>
      </w:r>
      <w:r w:rsidR="00BE1731" w:rsidRPr="00BE1731">
        <w:rPr>
          <w:rFonts w:eastAsiaTheme="minorHAnsi"/>
          <w:sz w:val="26"/>
          <w:szCs w:val="26"/>
          <w:lang w:eastAsia="en-US"/>
        </w:rPr>
        <w:t>реестр</w:t>
      </w:r>
      <w:r w:rsidR="0099445D">
        <w:rPr>
          <w:rFonts w:eastAsiaTheme="minorHAnsi"/>
          <w:sz w:val="26"/>
          <w:szCs w:val="26"/>
          <w:lang w:eastAsia="en-US"/>
        </w:rPr>
        <w:t xml:space="preserve"> </w:t>
      </w:r>
      <w:r w:rsidR="00BE1731" w:rsidRPr="00BE1731">
        <w:rPr>
          <w:rFonts w:eastAsiaTheme="minorHAnsi"/>
          <w:sz w:val="26"/>
          <w:szCs w:val="26"/>
          <w:lang w:eastAsia="en-US"/>
        </w:rPr>
        <w:t>контрольно-кассовой техники</w:t>
      </w:r>
      <w:r w:rsidR="001D0BCE">
        <w:rPr>
          <w:rFonts w:eastAsiaTheme="minorHAnsi"/>
          <w:sz w:val="26"/>
          <w:szCs w:val="26"/>
          <w:lang w:eastAsia="en-US"/>
        </w:rPr>
        <w:t xml:space="preserve">, </w:t>
      </w:r>
      <w:r w:rsidR="00BE1731" w:rsidRPr="00BE1731">
        <w:rPr>
          <w:rFonts w:eastAsiaTheme="minorHAnsi"/>
          <w:sz w:val="26"/>
          <w:szCs w:val="26"/>
          <w:lang w:eastAsia="en-US"/>
        </w:rPr>
        <w:t>реестр операторов фискальных данных</w:t>
      </w:r>
      <w:r w:rsidR="001D0BCE">
        <w:rPr>
          <w:rFonts w:eastAsiaTheme="minorHAnsi"/>
          <w:sz w:val="26"/>
          <w:szCs w:val="26"/>
          <w:lang w:eastAsia="en-US"/>
        </w:rPr>
        <w:t xml:space="preserve"> </w:t>
      </w:r>
      <w:r w:rsidRPr="00BE1731">
        <w:rPr>
          <w:sz w:val="26"/>
          <w:szCs w:val="26"/>
        </w:rPr>
        <w:t>и др.)</w:t>
      </w:r>
      <w:r w:rsidR="002C5F80" w:rsidRPr="00BE1731">
        <w:rPr>
          <w:sz w:val="26"/>
          <w:szCs w:val="26"/>
        </w:rPr>
        <w:t>.</w:t>
      </w:r>
    </w:p>
    <w:p w14:paraId="1800A218" w14:textId="6D9FD028" w:rsidR="00527978" w:rsidRPr="00E53E3F" w:rsidRDefault="00527978" w:rsidP="00E53E3F">
      <w:pPr>
        <w:pStyle w:val="10"/>
        <w:numPr>
          <w:ilvl w:val="0"/>
          <w:numId w:val="29"/>
        </w:numPr>
        <w:rPr>
          <w:sz w:val="26"/>
          <w:szCs w:val="26"/>
        </w:rPr>
      </w:pPr>
      <w:r w:rsidRPr="000A41C5">
        <w:rPr>
          <w:sz w:val="26"/>
          <w:szCs w:val="26"/>
        </w:rPr>
        <w:t>ФЕДРЕСУРС: Лица, отказавшиеся от применения моратория на банкротство;</w:t>
      </w:r>
      <w:r w:rsidR="00E53E3F">
        <w:rPr>
          <w:sz w:val="26"/>
          <w:szCs w:val="26"/>
        </w:rPr>
        <w:t xml:space="preserve"> </w:t>
      </w:r>
      <w:r w:rsidR="002C5F80" w:rsidRPr="000A41C5">
        <w:rPr>
          <w:sz w:val="26"/>
          <w:szCs w:val="26"/>
        </w:rPr>
        <w:t>Л</w:t>
      </w:r>
      <w:r w:rsidR="002C5F80">
        <w:rPr>
          <w:sz w:val="26"/>
          <w:szCs w:val="26"/>
        </w:rPr>
        <w:t>изинг.</w:t>
      </w:r>
    </w:p>
    <w:p w14:paraId="17AB9629" w14:textId="27017C27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Картотека арбитражных дел</w:t>
      </w:r>
      <w:r w:rsidR="002C5F80">
        <w:rPr>
          <w:sz w:val="26"/>
          <w:szCs w:val="26"/>
        </w:rPr>
        <w:t>.</w:t>
      </w:r>
    </w:p>
    <w:p w14:paraId="2CAC527A" w14:textId="7F04B41D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ФССП (Федеральная служба судебных приставов)</w:t>
      </w:r>
      <w:r w:rsidR="002C5F80">
        <w:rPr>
          <w:sz w:val="26"/>
          <w:szCs w:val="26"/>
        </w:rPr>
        <w:t>.</w:t>
      </w:r>
    </w:p>
    <w:p w14:paraId="69E4D2E8" w14:textId="727EB577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ЕИССЗ (Единая информационная система в сфере закупок)</w:t>
      </w:r>
      <w:r w:rsidR="002C5F80">
        <w:rPr>
          <w:sz w:val="26"/>
          <w:szCs w:val="26"/>
        </w:rPr>
        <w:t>.</w:t>
      </w:r>
    </w:p>
    <w:p w14:paraId="0A7BFE27" w14:textId="02049D08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ЦБ РФ (лицензии банков и список лиц, под контролем либо значительным влиянием которых находится банк)</w:t>
      </w:r>
      <w:r w:rsidR="002C5F80">
        <w:rPr>
          <w:sz w:val="26"/>
          <w:szCs w:val="26"/>
        </w:rPr>
        <w:t>.</w:t>
      </w:r>
    </w:p>
    <w:p w14:paraId="51D1D8E9" w14:textId="0608E6B2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ЦБ РФ: Реестр СРО (саморегулируемых организаций), Список депозитариев, Реестр паевых инвестиционных фондов и др. (около 70 реестров)</w:t>
      </w:r>
      <w:r w:rsidR="002C5F80">
        <w:rPr>
          <w:sz w:val="26"/>
          <w:szCs w:val="26"/>
        </w:rPr>
        <w:t>.</w:t>
      </w:r>
    </w:p>
    <w:p w14:paraId="7A7B4C11" w14:textId="0E012450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ЦБ РФ:  </w:t>
      </w:r>
      <w:hyperlink r:id="rId9" w:history="1">
        <w:r w:rsidRPr="00CC039C">
          <w:rPr>
            <w:sz w:val="26"/>
            <w:szCs w:val="26"/>
          </w:rPr>
          <w:t>Противодействие недобросовестным практикам</w:t>
        </w:r>
      </w:hyperlink>
      <w:r w:rsidRPr="00CC039C">
        <w:rPr>
          <w:sz w:val="26"/>
          <w:szCs w:val="26"/>
        </w:rPr>
        <w:t>: Список компаний с выявленными признаками нелегальной деятельности на финансовом рынке</w:t>
      </w:r>
      <w:r w:rsidR="002C5F80">
        <w:rPr>
          <w:sz w:val="26"/>
          <w:szCs w:val="26"/>
        </w:rPr>
        <w:t>.</w:t>
      </w:r>
    </w:p>
    <w:p w14:paraId="672217D1" w14:textId="37C9F67F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lastRenderedPageBreak/>
        <w:t>Росфинмониторинг (Федеральная служба по финансовому мониторингу: список лиц, причастных к экстремистской и террористической деятельности)</w:t>
      </w:r>
      <w:r w:rsidR="002C5F80">
        <w:rPr>
          <w:sz w:val="26"/>
          <w:szCs w:val="26"/>
        </w:rPr>
        <w:t>.</w:t>
      </w:r>
    </w:p>
    <w:p w14:paraId="21F89FA5" w14:textId="5A023D51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ГУВМ МВД России (Главное управление по вопросам миграции МВД России: список недействительных паспортов)</w:t>
      </w:r>
      <w:r w:rsidR="002C5F80">
        <w:rPr>
          <w:sz w:val="26"/>
          <w:szCs w:val="26"/>
        </w:rPr>
        <w:t>.</w:t>
      </w:r>
    </w:p>
    <w:p w14:paraId="5A1133F0" w14:textId="22F7200C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Вестник Государственной Регистрации (сообщения о компании – онлайн/база)</w:t>
      </w:r>
      <w:r w:rsidR="00F749E9">
        <w:rPr>
          <w:sz w:val="26"/>
          <w:szCs w:val="26"/>
        </w:rPr>
        <w:t>.</w:t>
      </w:r>
    </w:p>
    <w:p w14:paraId="61026477" w14:textId="61097756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 xml:space="preserve">Росздравнадзор (Федеральная служба по надзору в сфере здравоохранения) </w:t>
      </w:r>
      <w:r w:rsidR="00F749E9">
        <w:rPr>
          <w:sz w:val="26"/>
          <w:szCs w:val="26"/>
        </w:rPr>
        <w:t>–</w:t>
      </w:r>
      <w:r w:rsidRPr="00CC039C">
        <w:rPr>
          <w:sz w:val="26"/>
          <w:szCs w:val="26"/>
        </w:rPr>
        <w:t xml:space="preserve"> лицензии</w:t>
      </w:r>
      <w:r w:rsidR="00F749E9">
        <w:rPr>
          <w:sz w:val="26"/>
          <w:szCs w:val="26"/>
        </w:rPr>
        <w:t>.</w:t>
      </w:r>
    </w:p>
    <w:p w14:paraId="33D500BF" w14:textId="40DFD454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 xml:space="preserve">Росалкогольрегулирование (Федеральная служба по регулированию алкогольного рынка) </w:t>
      </w:r>
      <w:r w:rsidR="00F749E9">
        <w:rPr>
          <w:sz w:val="26"/>
          <w:szCs w:val="26"/>
        </w:rPr>
        <w:t>–</w:t>
      </w:r>
      <w:r w:rsidRPr="00CC039C">
        <w:rPr>
          <w:sz w:val="26"/>
          <w:szCs w:val="26"/>
        </w:rPr>
        <w:t xml:space="preserve"> лицензии</w:t>
      </w:r>
      <w:r w:rsidR="00F749E9">
        <w:rPr>
          <w:sz w:val="26"/>
          <w:szCs w:val="26"/>
        </w:rPr>
        <w:t>.</w:t>
      </w:r>
    </w:p>
    <w:p w14:paraId="153F6D66" w14:textId="65E17481" w:rsidR="009F4A2E" w:rsidRPr="00CC039C" w:rsidRDefault="009F4A2E" w:rsidP="00B8703B">
      <w:pPr>
        <w:pStyle w:val="10"/>
        <w:numPr>
          <w:ilvl w:val="0"/>
          <w:numId w:val="29"/>
        </w:numPr>
        <w:rPr>
          <w:sz w:val="26"/>
          <w:szCs w:val="26"/>
        </w:rPr>
      </w:pPr>
      <w:r w:rsidRPr="003A6DCD">
        <w:rPr>
          <w:color w:val="000000" w:themeColor="text1"/>
          <w:sz w:val="26"/>
          <w:szCs w:val="26"/>
        </w:rPr>
        <w:t xml:space="preserve">Российская Государственная Пробирная </w:t>
      </w:r>
      <w:r w:rsidRPr="00A215AE">
        <w:rPr>
          <w:color w:val="000000" w:themeColor="text1"/>
          <w:sz w:val="26"/>
          <w:szCs w:val="26"/>
        </w:rPr>
        <w:t>Палата</w:t>
      </w:r>
      <w:r w:rsidR="00A73447" w:rsidRPr="00A215AE">
        <w:rPr>
          <w:color w:val="000000" w:themeColor="text1"/>
          <w:sz w:val="26"/>
          <w:szCs w:val="26"/>
        </w:rPr>
        <w:t>:</w:t>
      </w:r>
      <w:r w:rsidR="00B8703B" w:rsidRPr="00A215AE">
        <w:rPr>
          <w:color w:val="000000" w:themeColor="text1"/>
          <w:sz w:val="26"/>
          <w:szCs w:val="26"/>
        </w:rPr>
        <w:t xml:space="preserve"> </w:t>
      </w:r>
      <w:r w:rsidR="00B8703B" w:rsidRPr="004B5E50">
        <w:rPr>
          <w:color w:val="000000" w:themeColor="text1"/>
          <w:sz w:val="26"/>
          <w:szCs w:val="26"/>
        </w:rPr>
        <w:t>Перечень организаций, имеющих право осуществлять аффинаж драгоценных металлов;</w:t>
      </w:r>
      <w:r w:rsidR="00B8703B">
        <w:rPr>
          <w:color w:val="000000" w:themeColor="text1"/>
          <w:sz w:val="26"/>
          <w:szCs w:val="26"/>
        </w:rPr>
        <w:t xml:space="preserve"> </w:t>
      </w:r>
      <w:r w:rsidR="00F749E9">
        <w:rPr>
          <w:color w:val="000000" w:themeColor="text1"/>
          <w:sz w:val="26"/>
          <w:szCs w:val="26"/>
        </w:rPr>
        <w:t>Р</w:t>
      </w:r>
      <w:r w:rsidR="00A73447" w:rsidRPr="003A6DCD">
        <w:rPr>
          <w:color w:val="000000" w:themeColor="text1"/>
          <w:sz w:val="26"/>
          <w:szCs w:val="26"/>
        </w:rPr>
        <w:t>еестр специального учета юридических лиц и индивидуальных предпринимателей, осуществляющих операции с драгоценными металлами и драгоценными камнями</w:t>
      </w:r>
      <w:r w:rsidR="00F749E9">
        <w:rPr>
          <w:sz w:val="26"/>
          <w:szCs w:val="26"/>
        </w:rPr>
        <w:t>.</w:t>
      </w:r>
    </w:p>
    <w:p w14:paraId="733DF9F4" w14:textId="153F587A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proofErr w:type="spellStart"/>
      <w:r w:rsidRPr="00CC039C">
        <w:rPr>
          <w:sz w:val="26"/>
          <w:szCs w:val="26"/>
        </w:rPr>
        <w:t>ГосРасходы</w:t>
      </w:r>
      <w:proofErr w:type="spellEnd"/>
      <w:r w:rsidRPr="00CC039C">
        <w:rPr>
          <w:sz w:val="26"/>
          <w:szCs w:val="26"/>
        </w:rPr>
        <w:t>: Субсидии, Бюджеты</w:t>
      </w:r>
      <w:r w:rsidR="00F749E9">
        <w:rPr>
          <w:sz w:val="26"/>
          <w:szCs w:val="26"/>
        </w:rPr>
        <w:t>.</w:t>
      </w:r>
    </w:p>
    <w:p w14:paraId="01FBAB86" w14:textId="759DE334" w:rsidR="009A6AB9" w:rsidRPr="00D97A29" w:rsidRDefault="009F4A2E" w:rsidP="00D97A29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Генеральная Прокуратура РФ: Единый реестр проверок</w:t>
      </w:r>
      <w:r w:rsidR="00F749E9">
        <w:rPr>
          <w:sz w:val="26"/>
          <w:szCs w:val="26"/>
        </w:rPr>
        <w:t>.</w:t>
      </w:r>
    </w:p>
    <w:p w14:paraId="695072F6" w14:textId="68B68088" w:rsidR="001F6A73" w:rsidRPr="00C04AD6" w:rsidRDefault="009F4A2E" w:rsidP="00C04AD6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ФАС России: Реестр субъектов естественных монополий</w:t>
      </w:r>
      <w:r w:rsidR="00001744" w:rsidRPr="00626FC9">
        <w:rPr>
          <w:sz w:val="26"/>
          <w:szCs w:val="26"/>
        </w:rPr>
        <w:t xml:space="preserve">; </w:t>
      </w:r>
      <w:r w:rsidR="00001744">
        <w:rPr>
          <w:sz w:val="26"/>
          <w:szCs w:val="26"/>
        </w:rPr>
        <w:t>Р</w:t>
      </w:r>
      <w:r w:rsidR="00001744" w:rsidRPr="00626FC9">
        <w:rPr>
          <w:sz w:val="26"/>
          <w:szCs w:val="26"/>
        </w:rPr>
        <w:t>еестр юридических лиц, привлеченных к административной ответственности за отказ или уклонение от заключения контракта по ГОЗ</w:t>
      </w:r>
      <w:r w:rsidRPr="00CC039C">
        <w:rPr>
          <w:sz w:val="26"/>
          <w:szCs w:val="26"/>
        </w:rPr>
        <w:t>;</w:t>
      </w:r>
      <w:r w:rsidR="00001744" w:rsidRPr="00626FC9">
        <w:rPr>
          <w:sz w:val="26"/>
          <w:szCs w:val="26"/>
        </w:rPr>
        <w:t xml:space="preserve"> </w:t>
      </w:r>
      <w:r w:rsidR="00001744">
        <w:rPr>
          <w:sz w:val="26"/>
          <w:szCs w:val="26"/>
        </w:rPr>
        <w:t>Реестр недобросовестных участников аукциона</w:t>
      </w:r>
      <w:r w:rsidR="00F749E9">
        <w:rPr>
          <w:sz w:val="26"/>
          <w:szCs w:val="26"/>
        </w:rPr>
        <w:t>.</w:t>
      </w:r>
    </w:p>
    <w:p w14:paraId="2A78EB23" w14:textId="515698BA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МИНКОМСВЯЗИ России: Реестр аккредитованных удостоверяющих центров</w:t>
      </w:r>
      <w:r w:rsidRPr="00DC4E64">
        <w:rPr>
          <w:sz w:val="26"/>
          <w:szCs w:val="26"/>
        </w:rPr>
        <w:t xml:space="preserve">, </w:t>
      </w:r>
      <w:r w:rsidRPr="00CC039C">
        <w:rPr>
          <w:sz w:val="26"/>
          <w:szCs w:val="26"/>
        </w:rPr>
        <w:t>Единый реестр российских программ для электронных вычислительных машин и баз данных</w:t>
      </w:r>
      <w:r w:rsidR="00F749E9">
        <w:rPr>
          <w:sz w:val="26"/>
          <w:szCs w:val="26"/>
        </w:rPr>
        <w:t>.</w:t>
      </w:r>
    </w:p>
    <w:p w14:paraId="05E50D98" w14:textId="4EAA6054" w:rsidR="00A11C25" w:rsidRPr="00C04AD6" w:rsidRDefault="009F4A2E" w:rsidP="00C04AD6">
      <w:pPr>
        <w:pStyle w:val="10"/>
        <w:numPr>
          <w:ilvl w:val="0"/>
          <w:numId w:val="29"/>
        </w:numPr>
        <w:rPr>
          <w:sz w:val="26"/>
          <w:szCs w:val="26"/>
        </w:rPr>
      </w:pPr>
      <w:proofErr w:type="spellStart"/>
      <w:r w:rsidRPr="00CC039C">
        <w:rPr>
          <w:sz w:val="26"/>
          <w:szCs w:val="26"/>
        </w:rPr>
        <w:t>РосАккредитация</w:t>
      </w:r>
      <w:proofErr w:type="spellEnd"/>
      <w:r w:rsidRPr="00CC039C">
        <w:rPr>
          <w:sz w:val="26"/>
          <w:szCs w:val="26"/>
        </w:rPr>
        <w:t>: Реестр деклараций о соответствии; Реестр сертификатов соответствия</w:t>
      </w:r>
      <w:r w:rsidR="00F749E9">
        <w:rPr>
          <w:sz w:val="26"/>
          <w:szCs w:val="26"/>
        </w:rPr>
        <w:t>.</w:t>
      </w:r>
    </w:p>
    <w:p w14:paraId="13E811EF" w14:textId="5A2F132B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ФТС: Реестр таможенных перевозчиков, Реестр таможенных представителей, Таможенный реестр объектов интеллектуальной собственности, реестр владельцев магазинов беспошлинной торговли, реестр банков, обладающих правом выдачи банковских гарантий</w:t>
      </w:r>
      <w:r w:rsidR="00006E67">
        <w:rPr>
          <w:sz w:val="26"/>
          <w:szCs w:val="26"/>
        </w:rPr>
        <w:t xml:space="preserve">, </w:t>
      </w:r>
      <w:r w:rsidR="00006E67" w:rsidRPr="004B5E50">
        <w:rPr>
          <w:sz w:val="26"/>
          <w:szCs w:val="26"/>
        </w:rPr>
        <w:lastRenderedPageBreak/>
        <w:t>Реестр подписантов Хартии добросовестных участников ВЭД</w:t>
      </w:r>
      <w:r w:rsidR="00C61230" w:rsidRPr="0046375C">
        <w:rPr>
          <w:sz w:val="26"/>
          <w:szCs w:val="26"/>
        </w:rPr>
        <w:t xml:space="preserve">, </w:t>
      </w:r>
      <w:r w:rsidR="00C61230">
        <w:rPr>
          <w:sz w:val="26"/>
          <w:szCs w:val="26"/>
        </w:rPr>
        <w:t>Реестр владельцев свободных складов</w:t>
      </w:r>
      <w:r w:rsidR="00C61230" w:rsidRPr="0046375C">
        <w:rPr>
          <w:sz w:val="26"/>
          <w:szCs w:val="26"/>
        </w:rPr>
        <w:t xml:space="preserve"> </w:t>
      </w:r>
      <w:r w:rsidRPr="00CC039C">
        <w:rPr>
          <w:sz w:val="26"/>
          <w:szCs w:val="26"/>
        </w:rPr>
        <w:t>и др.</w:t>
      </w:r>
    </w:p>
    <w:p w14:paraId="4904B366" w14:textId="1EF627B9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«Честный Знак» - Национальная система цифровой маркировки и прослеживаемости товаров: Список участников оборота товаров</w:t>
      </w:r>
      <w:r w:rsidR="00F749E9">
        <w:rPr>
          <w:sz w:val="26"/>
          <w:szCs w:val="26"/>
        </w:rPr>
        <w:t>.</w:t>
      </w:r>
    </w:p>
    <w:p w14:paraId="54632506" w14:textId="645E9C40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Роскосмос (лицензии)</w:t>
      </w:r>
      <w:r w:rsidR="00F749E9">
        <w:rPr>
          <w:sz w:val="26"/>
          <w:szCs w:val="26"/>
        </w:rPr>
        <w:t>.</w:t>
      </w:r>
    </w:p>
    <w:p w14:paraId="7A903044" w14:textId="1C9D3E5C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Росреестр (лицензии)</w:t>
      </w:r>
      <w:r w:rsidR="00F749E9">
        <w:rPr>
          <w:sz w:val="26"/>
          <w:szCs w:val="26"/>
        </w:rPr>
        <w:t>.</w:t>
      </w:r>
    </w:p>
    <w:p w14:paraId="08989FC9" w14:textId="5CDAD8B1" w:rsidR="009F4A2E" w:rsidRPr="00CC039C" w:rsidRDefault="00000000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hyperlink r:id="rId10" w:history="1">
        <w:r w:rsidR="009F4A2E" w:rsidRPr="00CC039C">
          <w:rPr>
            <w:sz w:val="26"/>
            <w:szCs w:val="26"/>
          </w:rPr>
          <w:t>МИНКУЛЬТУРЫ (лицензии)</w:t>
        </w:r>
        <w:r w:rsidR="00F749E9">
          <w:rPr>
            <w:sz w:val="26"/>
            <w:szCs w:val="26"/>
          </w:rPr>
          <w:t>.</w:t>
        </w:r>
        <w:r w:rsidR="009F4A2E" w:rsidRPr="00CC039C">
          <w:rPr>
            <w:sz w:val="26"/>
            <w:szCs w:val="26"/>
          </w:rPr>
          <w:t xml:space="preserve"> </w:t>
        </w:r>
      </w:hyperlink>
    </w:p>
    <w:p w14:paraId="623697E4" w14:textId="3C6DC762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Минпромторг (лицензии; Реестр промышленной продукции, произведенной на территории РФ; Перечень производителей промышленной продукции, произведенной на территории РФ; Перечень выданных Министерством промышленности и торговли РФ заключений о подтверждении производства промышленной продукции на территории РФ – объединены в один флаг</w:t>
      </w:r>
      <w:r w:rsidR="00AF56BD">
        <w:rPr>
          <w:sz w:val="26"/>
          <w:szCs w:val="26"/>
        </w:rPr>
        <w:t xml:space="preserve">; </w:t>
      </w:r>
      <w:r w:rsidR="00AF56BD" w:rsidRPr="00A47138">
        <w:rPr>
          <w:sz w:val="26"/>
          <w:szCs w:val="26"/>
        </w:rPr>
        <w:t>Реестр российской радиоэлектронной продукции (ПП РФ 878)</w:t>
      </w:r>
      <w:r w:rsidR="00AF56BD">
        <w:rPr>
          <w:sz w:val="26"/>
          <w:szCs w:val="26"/>
        </w:rPr>
        <w:t xml:space="preserve">) </w:t>
      </w:r>
      <w:r w:rsidR="00F749E9">
        <w:rPr>
          <w:sz w:val="26"/>
          <w:szCs w:val="26"/>
        </w:rPr>
        <w:t>.</w:t>
      </w:r>
    </w:p>
    <w:p w14:paraId="636DF6AB" w14:textId="6A48DF13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РОСПОТРЕБНАДЗОР (лицензии)</w:t>
      </w:r>
      <w:r w:rsidR="00F749E9">
        <w:rPr>
          <w:sz w:val="26"/>
          <w:szCs w:val="26"/>
        </w:rPr>
        <w:t>.</w:t>
      </w:r>
    </w:p>
    <w:p w14:paraId="0C9CED18" w14:textId="08A2D750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РОСГВАРДИЯ (лицензии)</w:t>
      </w:r>
      <w:r w:rsidR="00F749E9">
        <w:rPr>
          <w:sz w:val="26"/>
          <w:szCs w:val="26"/>
        </w:rPr>
        <w:t>.</w:t>
      </w:r>
    </w:p>
    <w:p w14:paraId="7B406591" w14:textId="6A2AD1C1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ФСБ (лицензии)</w:t>
      </w:r>
      <w:r w:rsidR="00F749E9">
        <w:rPr>
          <w:sz w:val="26"/>
          <w:szCs w:val="26"/>
        </w:rPr>
        <w:t>.</w:t>
      </w:r>
    </w:p>
    <w:p w14:paraId="70856030" w14:textId="07BDD413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РОСПРИРОДНАДЗОР (лицензии, реестры разрешений)</w:t>
      </w:r>
      <w:r w:rsidR="00F749E9">
        <w:rPr>
          <w:sz w:val="26"/>
          <w:szCs w:val="26"/>
        </w:rPr>
        <w:t>.</w:t>
      </w:r>
    </w:p>
    <w:p w14:paraId="47C7FCA9" w14:textId="187D9327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РОСТРАНСНАДЗОР (лицензии)</w:t>
      </w:r>
      <w:r w:rsidR="00F749E9">
        <w:rPr>
          <w:sz w:val="26"/>
          <w:szCs w:val="26"/>
        </w:rPr>
        <w:t>.</w:t>
      </w:r>
    </w:p>
    <w:p w14:paraId="5E34B689" w14:textId="24830621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ФИСП (Федеральный Институт Промышленной Собственности): Реестр товарных знаков и знаков обслуживания (Роспатент)</w:t>
      </w:r>
      <w:r w:rsidR="00F749E9">
        <w:rPr>
          <w:sz w:val="26"/>
          <w:szCs w:val="26"/>
        </w:rPr>
        <w:t>.</w:t>
      </w:r>
    </w:p>
    <w:p w14:paraId="274B8920" w14:textId="518ED3FD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МВД России (лицензии)</w:t>
      </w:r>
      <w:r w:rsidR="00F749E9">
        <w:rPr>
          <w:sz w:val="26"/>
          <w:szCs w:val="26"/>
        </w:rPr>
        <w:t>.</w:t>
      </w:r>
    </w:p>
    <w:p w14:paraId="17D864EC" w14:textId="6F676CFF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ФСТЭК России (лицензии)</w:t>
      </w:r>
      <w:r w:rsidR="00F749E9">
        <w:rPr>
          <w:sz w:val="26"/>
          <w:szCs w:val="26"/>
        </w:rPr>
        <w:t>.</w:t>
      </w:r>
    </w:p>
    <w:p w14:paraId="63A47278" w14:textId="6DCD558A" w:rsidR="009F4A2E" w:rsidRPr="00CC039C" w:rsidRDefault="009F4A2E" w:rsidP="002566E4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МИНЭКОНОМРАЗВИТИЯ России: Реестр получателей государственной поддержки</w:t>
      </w:r>
      <w:r w:rsidR="001C7643" w:rsidRPr="00626FC9">
        <w:rPr>
          <w:sz w:val="26"/>
          <w:szCs w:val="26"/>
        </w:rPr>
        <w:t>;</w:t>
      </w:r>
      <w:r w:rsidR="001C7643" w:rsidRPr="00CC039C">
        <w:rPr>
          <w:sz w:val="26"/>
          <w:szCs w:val="26"/>
        </w:rPr>
        <w:t xml:space="preserve"> </w:t>
      </w:r>
      <w:r w:rsidR="001C7643">
        <w:rPr>
          <w:sz w:val="26"/>
          <w:szCs w:val="26"/>
        </w:rPr>
        <w:t>С</w:t>
      </w:r>
      <w:r w:rsidR="001C7643" w:rsidRPr="00CC039C">
        <w:rPr>
          <w:sz w:val="26"/>
          <w:szCs w:val="26"/>
        </w:rPr>
        <w:t xml:space="preserve">писок </w:t>
      </w:r>
      <w:r w:rsidRPr="00CC039C">
        <w:rPr>
          <w:sz w:val="26"/>
          <w:szCs w:val="26"/>
        </w:rPr>
        <w:t>системообразующих предприятий</w:t>
      </w:r>
      <w:r w:rsidR="001C7643" w:rsidRPr="00626FC9">
        <w:rPr>
          <w:sz w:val="26"/>
          <w:szCs w:val="26"/>
        </w:rPr>
        <w:t>;</w:t>
      </w:r>
      <w:r w:rsidR="001C7643">
        <w:rPr>
          <w:sz w:val="26"/>
          <w:szCs w:val="26"/>
        </w:rPr>
        <w:t xml:space="preserve"> Р</w:t>
      </w:r>
      <w:r w:rsidR="001C7643" w:rsidRPr="00626FC9">
        <w:rPr>
          <w:sz w:val="26"/>
          <w:szCs w:val="26"/>
        </w:rPr>
        <w:t xml:space="preserve">еестр резидентов особых экономических зон; </w:t>
      </w:r>
      <w:r w:rsidR="001C7643">
        <w:rPr>
          <w:sz w:val="26"/>
          <w:szCs w:val="26"/>
        </w:rPr>
        <w:t>Р</w:t>
      </w:r>
      <w:r w:rsidR="001C7643" w:rsidRPr="00626FC9">
        <w:rPr>
          <w:sz w:val="26"/>
          <w:szCs w:val="26"/>
        </w:rPr>
        <w:t xml:space="preserve">еестр резидентов особых экономических зон – индивидуальные предприниматели; </w:t>
      </w:r>
      <w:r w:rsidR="001C7643">
        <w:rPr>
          <w:sz w:val="26"/>
          <w:szCs w:val="26"/>
        </w:rPr>
        <w:t>Р</w:t>
      </w:r>
      <w:r w:rsidR="001C7643" w:rsidRPr="00626FC9">
        <w:rPr>
          <w:sz w:val="26"/>
          <w:szCs w:val="26"/>
        </w:rPr>
        <w:t>еестр социально-экономических некоммерческих организаций получателей поддержки МИНЭКОНОМРАЗВИТИЯ РОССИИ</w:t>
      </w:r>
      <w:r w:rsidR="00EF6A56" w:rsidRPr="003A6DCD">
        <w:rPr>
          <w:sz w:val="26"/>
          <w:szCs w:val="26"/>
        </w:rPr>
        <w:t>;</w:t>
      </w:r>
      <w:r w:rsidR="002566E4">
        <w:rPr>
          <w:sz w:val="26"/>
          <w:szCs w:val="26"/>
        </w:rPr>
        <w:t xml:space="preserve"> </w:t>
      </w:r>
      <w:r w:rsidR="002566E4" w:rsidRPr="002566E4">
        <w:rPr>
          <w:sz w:val="26"/>
          <w:szCs w:val="26"/>
        </w:rPr>
        <w:t>Реестр социально ориентированных некоммерческих организаций (СОНКО)</w:t>
      </w:r>
      <w:r w:rsidR="00F749E9">
        <w:rPr>
          <w:sz w:val="26"/>
          <w:szCs w:val="26"/>
        </w:rPr>
        <w:t>.</w:t>
      </w:r>
    </w:p>
    <w:p w14:paraId="36C86366" w14:textId="22BF8D85" w:rsidR="009F4A2E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lastRenderedPageBreak/>
        <w:t>МИНТРАНС России: Реестр объектов и транспортных средств</w:t>
      </w:r>
      <w:r w:rsidR="00F749E9">
        <w:rPr>
          <w:sz w:val="26"/>
          <w:szCs w:val="26"/>
        </w:rPr>
        <w:t>.</w:t>
      </w:r>
    </w:p>
    <w:p w14:paraId="29A4F338" w14:textId="218F6514" w:rsidR="00074038" w:rsidRDefault="00074038" w:rsidP="00074038">
      <w:pPr>
        <w:pStyle w:val="10"/>
        <w:numPr>
          <w:ilvl w:val="0"/>
          <w:numId w:val="29"/>
        </w:numPr>
        <w:rPr>
          <w:sz w:val="26"/>
          <w:szCs w:val="26"/>
        </w:rPr>
      </w:pPr>
      <w:r w:rsidRPr="00FB2C2C">
        <w:rPr>
          <w:sz w:val="26"/>
          <w:szCs w:val="26"/>
        </w:rPr>
        <w:t>Минстрой России: Присутствие в едином реестре застройщиков</w:t>
      </w:r>
      <w:r>
        <w:rPr>
          <w:sz w:val="26"/>
          <w:szCs w:val="26"/>
        </w:rPr>
        <w:t xml:space="preserve">; </w:t>
      </w:r>
      <w:r w:rsidRPr="00FB2C2C">
        <w:rPr>
          <w:sz w:val="26"/>
          <w:szCs w:val="26"/>
        </w:rPr>
        <w:t>Присутствие в каталоге новостроек; ПРИСУТСТВИЕ В ЕДИНОМ РЕЕСТРЕ ПРОБЛЕМНЫХ ОБЪЕКТОВ.</w:t>
      </w:r>
    </w:p>
    <w:p w14:paraId="20A0C2F2" w14:textId="77777777" w:rsidR="00074038" w:rsidRPr="00131C6E" w:rsidRDefault="00074038" w:rsidP="00074038">
      <w:pPr>
        <w:pStyle w:val="10"/>
        <w:numPr>
          <w:ilvl w:val="0"/>
          <w:numId w:val="29"/>
        </w:numPr>
        <w:rPr>
          <w:sz w:val="26"/>
          <w:szCs w:val="26"/>
        </w:rPr>
      </w:pPr>
      <w:r w:rsidRPr="00FB2C2C">
        <w:rPr>
          <w:sz w:val="26"/>
          <w:szCs w:val="26"/>
        </w:rPr>
        <w:t>Минстрой России (ГИС ЖКХ): ПРИСУТСТВИЕ В РЕЕСТРЕ УПРАВЛЯЮЩИХ ОРГАНИЗАЦИЙ И РЕШЕНИЙ ОБ ОПРЕДЕЛЕНИИ УПРАВЛЯЮЩИХ ОРГАНИЗАЦИЙ.</w:t>
      </w:r>
    </w:p>
    <w:p w14:paraId="409A18EC" w14:textId="2DC9B782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ЕФРСБ: сообщения о банкротстве (ЮЛ), СРО торговых площадок</w:t>
      </w:r>
      <w:r w:rsidR="00F749E9">
        <w:rPr>
          <w:sz w:val="26"/>
          <w:szCs w:val="26"/>
        </w:rPr>
        <w:t>.</w:t>
      </w:r>
    </w:p>
    <w:p w14:paraId="72BAD98B" w14:textId="2E91D277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СРО аудиторов Ассоциация «Содружество»</w:t>
      </w:r>
      <w:r w:rsidR="00F749E9">
        <w:rPr>
          <w:sz w:val="26"/>
          <w:szCs w:val="26"/>
        </w:rPr>
        <w:t>.</w:t>
      </w:r>
    </w:p>
    <w:p w14:paraId="0538921A" w14:textId="2B43E9B6" w:rsidR="009F4A2E" w:rsidRPr="00DC4E64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РОСКОМНАДЗОР: лицензии</w:t>
      </w:r>
      <w:r w:rsidR="00F749E9">
        <w:rPr>
          <w:sz w:val="26"/>
          <w:szCs w:val="26"/>
        </w:rPr>
        <w:t>.</w:t>
      </w:r>
    </w:p>
    <w:p w14:paraId="6649926F" w14:textId="6769B3B8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РОСГИДРОМЕТ (лицензии)</w:t>
      </w:r>
      <w:r w:rsidR="00F749E9">
        <w:rPr>
          <w:sz w:val="26"/>
          <w:szCs w:val="26"/>
        </w:rPr>
        <w:t>.</w:t>
      </w:r>
    </w:p>
    <w:p w14:paraId="2F83A5DC" w14:textId="77777777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МИНИСТЕРСТВО КАЗНАЧЕЙСТВА США: санкционный список компаний.</w:t>
      </w:r>
    </w:p>
    <w:p w14:paraId="687EB439" w14:textId="5D209A6B" w:rsidR="009F4A2E" w:rsidRPr="00CC039C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МИНТРУД РОССИИ: реестр организаций, проводящих специальную оценку условий труда; реестр аккредитованных организаций, оказывающих услуги в области охраны труда</w:t>
      </w:r>
      <w:r w:rsidR="00F749E9">
        <w:rPr>
          <w:sz w:val="26"/>
          <w:szCs w:val="26"/>
        </w:rPr>
        <w:t>.</w:t>
      </w:r>
    </w:p>
    <w:p w14:paraId="5FD4DD99" w14:textId="46D0EF62" w:rsidR="009F4A2E" w:rsidRPr="00CC039C" w:rsidRDefault="009F4A2E" w:rsidP="00385D3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 xml:space="preserve"> МИНФИН РОССИИ: Перечень организаций, находящихся в ведении Минфина России; Перечень лиц, имеющих просроченную задолженность по денежным обязательствам перед федеральным бюджетом (Российской Федерации)</w:t>
      </w:r>
      <w:r w:rsidR="00385D3E" w:rsidRPr="003A6DCD">
        <w:rPr>
          <w:sz w:val="26"/>
          <w:szCs w:val="26"/>
        </w:rPr>
        <w:t xml:space="preserve">; </w:t>
      </w:r>
      <w:r w:rsidR="00385D3E" w:rsidRPr="00385D3E">
        <w:rPr>
          <w:sz w:val="26"/>
          <w:szCs w:val="26"/>
        </w:rPr>
        <w:t>Перечень банков, отвечающих установленным требованиям для принятия банковских гарантий в целях налогообложения</w:t>
      </w:r>
    </w:p>
    <w:p w14:paraId="04463032" w14:textId="5302221D" w:rsidR="009F4A2E" w:rsidRDefault="009F4A2E" w:rsidP="009F4A2E">
      <w:pPr>
        <w:pStyle w:val="10"/>
        <w:numPr>
          <w:ilvl w:val="0"/>
          <w:numId w:val="29"/>
        </w:numPr>
        <w:rPr>
          <w:sz w:val="26"/>
          <w:szCs w:val="26"/>
        </w:rPr>
      </w:pPr>
      <w:r w:rsidRPr="00CC039C">
        <w:rPr>
          <w:sz w:val="26"/>
          <w:szCs w:val="26"/>
        </w:rPr>
        <w:t>РОСТРУД: Декларации по охране труда</w:t>
      </w:r>
      <w:r w:rsidR="00DC4E64" w:rsidRPr="00CC039C">
        <w:rPr>
          <w:sz w:val="26"/>
          <w:szCs w:val="26"/>
        </w:rPr>
        <w:t>.</w:t>
      </w:r>
    </w:p>
    <w:p w14:paraId="13E39A17" w14:textId="18D00DAB" w:rsidR="00C06E58" w:rsidRDefault="00C06E58">
      <w:pPr>
        <w:pStyle w:val="10"/>
        <w:numPr>
          <w:ilvl w:val="0"/>
          <w:numId w:val="29"/>
        </w:numPr>
        <w:rPr>
          <w:sz w:val="26"/>
          <w:szCs w:val="26"/>
        </w:rPr>
      </w:pPr>
      <w:r>
        <w:rPr>
          <w:sz w:val="26"/>
          <w:szCs w:val="26"/>
        </w:rPr>
        <w:t>РСА:</w:t>
      </w:r>
      <w:r w:rsidR="00674241">
        <w:rPr>
          <w:sz w:val="26"/>
          <w:szCs w:val="26"/>
        </w:rPr>
        <w:t xml:space="preserve"> Р</w:t>
      </w:r>
      <w:r w:rsidR="00CB3364">
        <w:rPr>
          <w:sz w:val="26"/>
          <w:szCs w:val="26"/>
        </w:rPr>
        <w:t>ЕЕСТР</w:t>
      </w:r>
      <w:r w:rsidR="00CB3364" w:rsidRPr="00CB3364">
        <w:rPr>
          <w:sz w:val="26"/>
          <w:szCs w:val="26"/>
        </w:rPr>
        <w:t xml:space="preserve"> ДЕЙСТВИТЕЛЬНЫХ ЧЛЕНОВ РОССИЙСКОГО СОЮЗА АВТОСТРАХОВЩИКОВ</w:t>
      </w:r>
      <w:r w:rsidR="00CB3364">
        <w:rPr>
          <w:sz w:val="26"/>
          <w:szCs w:val="26"/>
        </w:rPr>
        <w:t>.</w:t>
      </w:r>
    </w:p>
    <w:p w14:paraId="30772691" w14:textId="1026242E" w:rsidR="00B8634A" w:rsidRDefault="00B8634A" w:rsidP="003A6DCD">
      <w:pPr>
        <w:pStyle w:val="af1"/>
        <w:numPr>
          <w:ilvl w:val="0"/>
          <w:numId w:val="29"/>
        </w:numPr>
        <w:spacing w:line="360" w:lineRule="auto"/>
        <w:jc w:val="both"/>
        <w:rPr>
          <w:sz w:val="26"/>
          <w:szCs w:val="26"/>
        </w:rPr>
      </w:pPr>
      <w:r w:rsidRPr="003A6DCD">
        <w:rPr>
          <w:sz w:val="26"/>
          <w:szCs w:val="26"/>
        </w:rPr>
        <w:t xml:space="preserve">АССОЦИАЦИЯ ДОБРОСОВЕСТНЫХ НАЛОГОПЛАТЕЛЬЩИКОВ "РАДО": Хартия участников рынка перевозок грузовым автомобильным транспортом - совместная политика по противодействию незаконным действиям на рынке транспортных услуг; </w:t>
      </w:r>
      <w:r w:rsidRPr="00B8634A">
        <w:rPr>
          <w:sz w:val="26"/>
          <w:szCs w:val="26"/>
        </w:rPr>
        <w:t xml:space="preserve">Меморандум участников рынка сельскохозяйственной продукции о противодействии нарушению весогабаритных норм при </w:t>
      </w:r>
      <w:r w:rsidRPr="00B8634A">
        <w:rPr>
          <w:sz w:val="26"/>
          <w:szCs w:val="26"/>
        </w:rPr>
        <w:lastRenderedPageBreak/>
        <w:t>грузовых автомобильных перевозках</w:t>
      </w:r>
      <w:r w:rsidR="00074038">
        <w:rPr>
          <w:sz w:val="26"/>
          <w:szCs w:val="26"/>
        </w:rPr>
        <w:t xml:space="preserve">; </w:t>
      </w:r>
      <w:r w:rsidR="00074038" w:rsidRPr="00FB2C2C">
        <w:rPr>
          <w:sz w:val="26"/>
          <w:szCs w:val="26"/>
        </w:rPr>
        <w:t>ХАРТИЯ АПК В СФЕРЕ ОБОРОТА СЕЛЬСКОХОЗЯЙСТВЕННОЙ ПРОДУКЦИИ</w:t>
      </w:r>
      <w:r w:rsidR="00074038">
        <w:rPr>
          <w:sz w:val="26"/>
          <w:szCs w:val="26"/>
        </w:rPr>
        <w:t>.</w:t>
      </w:r>
    </w:p>
    <w:p w14:paraId="22B1A4D6" w14:textId="3E67D9BA" w:rsidR="00027CA8" w:rsidRDefault="00027CA8" w:rsidP="003A6DCD">
      <w:pPr>
        <w:pStyle w:val="af1"/>
        <w:numPr>
          <w:ilvl w:val="0"/>
          <w:numId w:val="29"/>
        </w:numPr>
        <w:spacing w:line="360" w:lineRule="auto"/>
        <w:jc w:val="both"/>
        <w:rPr>
          <w:sz w:val="26"/>
          <w:szCs w:val="26"/>
        </w:rPr>
      </w:pPr>
      <w:r w:rsidRPr="003A6DCD">
        <w:rPr>
          <w:sz w:val="26"/>
          <w:szCs w:val="26"/>
        </w:rPr>
        <w:t xml:space="preserve">HM </w:t>
      </w:r>
      <w:proofErr w:type="spellStart"/>
      <w:r w:rsidRPr="003A6DCD">
        <w:rPr>
          <w:sz w:val="26"/>
          <w:szCs w:val="26"/>
        </w:rPr>
        <w:t>Treasury</w:t>
      </w:r>
      <w:proofErr w:type="spellEnd"/>
      <w:r w:rsidRPr="003A6DCD">
        <w:rPr>
          <w:sz w:val="26"/>
          <w:szCs w:val="26"/>
        </w:rPr>
        <w:t xml:space="preserve"> (UK) (Министерство финансов Великобритании)</w:t>
      </w:r>
      <w:r>
        <w:rPr>
          <w:sz w:val="26"/>
          <w:szCs w:val="26"/>
        </w:rPr>
        <w:t xml:space="preserve">: </w:t>
      </w:r>
      <w:r w:rsidRPr="003A6DCD">
        <w:rPr>
          <w:sz w:val="26"/>
          <w:szCs w:val="26"/>
        </w:rPr>
        <w:t>CONSOLIDATED LIST OF FINANCIAL SANCTIONS TARGETS IN THE UK (Санкции Министерства финансов Великобритании)</w:t>
      </w:r>
      <w:r>
        <w:rPr>
          <w:sz w:val="26"/>
          <w:szCs w:val="26"/>
        </w:rPr>
        <w:t>.</w:t>
      </w:r>
    </w:p>
    <w:p w14:paraId="31187EFA" w14:textId="0EBA3ADE" w:rsidR="00113B22" w:rsidRDefault="00113B22" w:rsidP="003A6DCD">
      <w:pPr>
        <w:pStyle w:val="ae"/>
        <w:numPr>
          <w:ilvl w:val="0"/>
          <w:numId w:val="29"/>
        </w:numPr>
        <w:spacing w:before="100" w:beforeAutospacing="1" w:after="100" w:afterAutospacing="1" w:line="360" w:lineRule="auto"/>
        <w:jc w:val="both"/>
        <w:rPr>
          <w:sz w:val="26"/>
          <w:szCs w:val="26"/>
          <w:lang w:val="en-US"/>
        </w:rPr>
      </w:pPr>
      <w:r w:rsidRPr="003A6DCD">
        <w:rPr>
          <w:sz w:val="26"/>
          <w:szCs w:val="26"/>
          <w:lang w:val="en-US"/>
        </w:rPr>
        <w:t>UK sanctions list (</w:t>
      </w:r>
      <w:r w:rsidRPr="003A6DCD">
        <w:rPr>
          <w:sz w:val="26"/>
          <w:szCs w:val="26"/>
        </w:rPr>
        <w:t>Санкционный</w:t>
      </w:r>
      <w:r w:rsidRPr="003A6DCD">
        <w:rPr>
          <w:sz w:val="26"/>
          <w:szCs w:val="26"/>
          <w:lang w:val="en-US"/>
        </w:rPr>
        <w:t xml:space="preserve"> </w:t>
      </w:r>
      <w:r w:rsidRPr="003A6DCD">
        <w:rPr>
          <w:sz w:val="26"/>
          <w:szCs w:val="26"/>
        </w:rPr>
        <w:t>список</w:t>
      </w:r>
      <w:r w:rsidRPr="003A6DCD">
        <w:rPr>
          <w:sz w:val="26"/>
          <w:szCs w:val="26"/>
          <w:lang w:val="en-US"/>
        </w:rPr>
        <w:t xml:space="preserve"> </w:t>
      </w:r>
      <w:r w:rsidRPr="003A6DCD">
        <w:rPr>
          <w:sz w:val="26"/>
          <w:szCs w:val="26"/>
        </w:rPr>
        <w:t>Великобритании</w:t>
      </w:r>
      <w:r w:rsidRPr="003A6DCD">
        <w:rPr>
          <w:sz w:val="26"/>
          <w:szCs w:val="26"/>
          <w:lang w:val="en-US"/>
        </w:rPr>
        <w:t>): The Russia (Sanctions) (EU Exit) Regulations 2019.</w:t>
      </w:r>
    </w:p>
    <w:p w14:paraId="64B97152" w14:textId="1DD2DCAE" w:rsidR="000F0076" w:rsidRPr="00657AAF" w:rsidRDefault="000F0076" w:rsidP="000F0076">
      <w:pPr>
        <w:pStyle w:val="10"/>
        <w:numPr>
          <w:ilvl w:val="0"/>
          <w:numId w:val="29"/>
        </w:numPr>
        <w:rPr>
          <w:sz w:val="26"/>
          <w:szCs w:val="26"/>
        </w:rPr>
      </w:pPr>
      <w:r>
        <w:rPr>
          <w:sz w:val="26"/>
          <w:szCs w:val="26"/>
        </w:rPr>
        <w:t xml:space="preserve">Ростуризм: </w:t>
      </w:r>
      <w:r>
        <w:rPr>
          <w:rFonts w:eastAsiaTheme="minorHAnsi"/>
          <w:sz w:val="26"/>
          <w:szCs w:val="26"/>
          <w:lang w:eastAsia="en-US"/>
        </w:rPr>
        <w:t>единый федеральный реестр турагентов, субагентов</w:t>
      </w:r>
      <w:r w:rsidR="008A1203">
        <w:rPr>
          <w:rFonts w:eastAsiaTheme="minorHAnsi"/>
          <w:sz w:val="26"/>
          <w:szCs w:val="26"/>
          <w:lang w:eastAsia="en-US"/>
        </w:rPr>
        <w:t xml:space="preserve">; </w:t>
      </w:r>
      <w:r w:rsidR="008A1203" w:rsidRPr="00A47138">
        <w:rPr>
          <w:rFonts w:eastAsiaTheme="minorHAnsi"/>
          <w:sz w:val="26"/>
          <w:szCs w:val="26"/>
          <w:lang w:eastAsia="en-US"/>
        </w:rPr>
        <w:t>Реестр аккредитованных организаций, осуществляющих классификацию гостиниц, горнолыжных трасс и пляжей.</w:t>
      </w:r>
    </w:p>
    <w:p w14:paraId="393D3A85" w14:textId="77777777" w:rsidR="000F0076" w:rsidRPr="00233192" w:rsidRDefault="000F0076" w:rsidP="000F0076">
      <w:pPr>
        <w:pStyle w:val="10"/>
        <w:numPr>
          <w:ilvl w:val="0"/>
          <w:numId w:val="29"/>
        </w:numPr>
        <w:rPr>
          <w:sz w:val="26"/>
          <w:szCs w:val="26"/>
        </w:rPr>
      </w:pPr>
      <w:r>
        <w:rPr>
          <w:rFonts w:eastAsiaTheme="minorHAnsi"/>
          <w:sz w:val="26"/>
          <w:szCs w:val="26"/>
          <w:lang w:eastAsia="en-US"/>
        </w:rPr>
        <w:t xml:space="preserve">ТПП РФ: </w:t>
      </w:r>
      <w:r w:rsidRPr="00657AAF">
        <w:rPr>
          <w:rFonts w:eastAsiaTheme="minorHAnsi"/>
          <w:sz w:val="26"/>
          <w:szCs w:val="26"/>
          <w:lang w:eastAsia="en-US"/>
        </w:rPr>
        <w:t>Реестр антикоррупционной хартии российского бизнеса.</w:t>
      </w:r>
    </w:p>
    <w:p w14:paraId="7CFAD116" w14:textId="77777777" w:rsidR="000F0076" w:rsidRPr="00233192" w:rsidRDefault="000F0076" w:rsidP="000F0076">
      <w:pPr>
        <w:pStyle w:val="ae"/>
        <w:numPr>
          <w:ilvl w:val="0"/>
          <w:numId w:val="29"/>
        </w:numPr>
        <w:spacing w:before="100" w:beforeAutospacing="1" w:after="100" w:afterAutospacing="1" w:line="360" w:lineRule="auto"/>
        <w:jc w:val="both"/>
        <w:rPr>
          <w:rFonts w:eastAsiaTheme="minorHAnsi"/>
          <w:sz w:val="26"/>
          <w:szCs w:val="26"/>
          <w:lang w:eastAsia="en-US"/>
        </w:rPr>
      </w:pPr>
      <w:r w:rsidRPr="00233192">
        <w:rPr>
          <w:rFonts w:eastAsiaTheme="minorHAnsi"/>
          <w:sz w:val="26"/>
          <w:szCs w:val="26"/>
          <w:lang w:eastAsia="en-US"/>
        </w:rPr>
        <w:t>SECO (</w:t>
      </w:r>
      <w:proofErr w:type="spellStart"/>
      <w:r w:rsidRPr="00233192">
        <w:rPr>
          <w:rFonts w:eastAsiaTheme="minorHAnsi"/>
          <w:sz w:val="26"/>
          <w:szCs w:val="26"/>
          <w:lang w:eastAsia="en-US"/>
        </w:rPr>
        <w:t>Switzerland</w:t>
      </w:r>
      <w:proofErr w:type="spellEnd"/>
      <w:r w:rsidRPr="00233192">
        <w:rPr>
          <w:rFonts w:eastAsiaTheme="minorHAnsi"/>
          <w:sz w:val="26"/>
          <w:szCs w:val="26"/>
          <w:lang w:eastAsia="en-US"/>
        </w:rPr>
        <w:t>): Санкции Государственного секретариата по экономическим делам Швейцарии</w:t>
      </w:r>
      <w:r>
        <w:rPr>
          <w:rFonts w:eastAsiaTheme="minorHAnsi"/>
          <w:sz w:val="26"/>
          <w:szCs w:val="26"/>
          <w:lang w:eastAsia="en-US"/>
        </w:rPr>
        <w:t>.</w:t>
      </w:r>
    </w:p>
    <w:p w14:paraId="7779976E" w14:textId="6EF42FDF" w:rsidR="008E597D" w:rsidRPr="00F670B8" w:rsidRDefault="000F0076" w:rsidP="00F670B8">
      <w:pPr>
        <w:pStyle w:val="10"/>
        <w:numPr>
          <w:ilvl w:val="0"/>
          <w:numId w:val="29"/>
        </w:numPr>
        <w:rPr>
          <w:sz w:val="26"/>
          <w:szCs w:val="26"/>
        </w:rPr>
      </w:pPr>
      <w:r>
        <w:rPr>
          <w:sz w:val="26"/>
          <w:szCs w:val="26"/>
        </w:rPr>
        <w:t xml:space="preserve">Минюст России: </w:t>
      </w:r>
      <w:r w:rsidR="00652A9F">
        <w:rPr>
          <w:rFonts w:eastAsiaTheme="minorHAnsi"/>
          <w:sz w:val="26"/>
          <w:szCs w:val="26"/>
          <w:lang w:eastAsia="en-US"/>
        </w:rPr>
        <w:t>Реестр</w:t>
      </w:r>
      <w:r w:rsidR="00652A9F" w:rsidRPr="00A805CE">
        <w:rPr>
          <w:rFonts w:eastAsiaTheme="minorHAnsi"/>
          <w:sz w:val="26"/>
          <w:szCs w:val="26"/>
          <w:lang w:eastAsia="en-US"/>
        </w:rPr>
        <w:t xml:space="preserve"> </w:t>
      </w:r>
      <w:r w:rsidRPr="00A805CE">
        <w:rPr>
          <w:rFonts w:eastAsiaTheme="minorHAnsi"/>
          <w:sz w:val="26"/>
          <w:szCs w:val="26"/>
          <w:lang w:eastAsia="en-US"/>
        </w:rPr>
        <w:t>о зарегистрированных некоммерческих организациях</w:t>
      </w:r>
      <w:r w:rsidR="0062161F">
        <w:rPr>
          <w:sz w:val="26"/>
          <w:szCs w:val="26"/>
        </w:rPr>
        <w:t xml:space="preserve">, </w:t>
      </w:r>
      <w:bookmarkStart w:id="28" w:name="_Hlk127345825"/>
      <w:r w:rsidR="00652A9F">
        <w:rPr>
          <w:rFonts w:eastAsiaTheme="minorHAnsi"/>
          <w:sz w:val="26"/>
          <w:szCs w:val="26"/>
          <w:lang w:eastAsia="en-US"/>
        </w:rPr>
        <w:t>Р</w:t>
      </w:r>
      <w:r w:rsidR="00652A9F" w:rsidRPr="00F670B8">
        <w:rPr>
          <w:rFonts w:eastAsiaTheme="minorHAnsi"/>
          <w:sz w:val="26"/>
          <w:szCs w:val="26"/>
          <w:lang w:eastAsia="en-US"/>
        </w:rPr>
        <w:t xml:space="preserve">еестр </w:t>
      </w:r>
      <w:r w:rsidR="008E597D" w:rsidRPr="00F670B8">
        <w:rPr>
          <w:rFonts w:eastAsiaTheme="minorHAnsi"/>
          <w:sz w:val="26"/>
          <w:szCs w:val="26"/>
          <w:lang w:eastAsia="en-US"/>
        </w:rPr>
        <w:t>иностранных агентов</w:t>
      </w:r>
      <w:r w:rsidR="00652A9F">
        <w:rPr>
          <w:rFonts w:eastAsiaTheme="minorHAnsi"/>
          <w:sz w:val="26"/>
          <w:szCs w:val="26"/>
          <w:lang w:eastAsia="en-US"/>
        </w:rPr>
        <w:t>.</w:t>
      </w:r>
    </w:p>
    <w:p w14:paraId="1AC7DEE0" w14:textId="0E364349" w:rsidR="008E597D" w:rsidRDefault="008E597D" w:rsidP="00F670B8">
      <w:pPr>
        <w:pStyle w:val="10"/>
        <w:numPr>
          <w:ilvl w:val="0"/>
          <w:numId w:val="29"/>
        </w:numPr>
        <w:rPr>
          <w:rFonts w:eastAsiaTheme="minorHAnsi"/>
          <w:sz w:val="26"/>
          <w:szCs w:val="26"/>
          <w:lang w:eastAsia="en-US"/>
        </w:rPr>
      </w:pPr>
      <w:r w:rsidRPr="00F670B8">
        <w:rPr>
          <w:rFonts w:eastAsiaTheme="minorHAnsi"/>
          <w:sz w:val="26"/>
          <w:szCs w:val="26"/>
          <w:lang w:eastAsia="en-US"/>
        </w:rPr>
        <w:t>Департамент экономической политики и развития города Москвы: Присутствие в списке объектов торговли, по которым не представлены уведомления по торговому сбору или в уведомлениях указаны недостоверные сведения.</w:t>
      </w:r>
    </w:p>
    <w:p w14:paraId="4703683D" w14:textId="0E0661CE" w:rsidR="001164FA" w:rsidRDefault="001164FA" w:rsidP="001164FA">
      <w:pPr>
        <w:pStyle w:val="10"/>
        <w:numPr>
          <w:ilvl w:val="0"/>
          <w:numId w:val="29"/>
        </w:numPr>
        <w:rPr>
          <w:sz w:val="26"/>
          <w:szCs w:val="26"/>
        </w:rPr>
      </w:pPr>
      <w:r w:rsidRPr="00B62B20">
        <w:rPr>
          <w:rFonts w:eastAsiaTheme="minorHAnsi"/>
          <w:sz w:val="26"/>
          <w:szCs w:val="26"/>
          <w:lang w:eastAsia="en-US"/>
        </w:rPr>
        <w:t xml:space="preserve">Минсельхоз РФ: </w:t>
      </w:r>
      <w:r w:rsidR="00F64430">
        <w:rPr>
          <w:rFonts w:eastAsiaTheme="minorHAnsi"/>
          <w:sz w:val="26"/>
          <w:szCs w:val="26"/>
          <w:lang w:eastAsia="en-US"/>
        </w:rPr>
        <w:t>Реестр</w:t>
      </w:r>
      <w:r w:rsidRPr="00B62B20">
        <w:rPr>
          <w:rFonts w:eastAsiaTheme="minorHAnsi"/>
          <w:sz w:val="26"/>
          <w:szCs w:val="26"/>
          <w:lang w:eastAsia="en-US"/>
        </w:rPr>
        <w:t xml:space="preserve"> по проведению и исполнению ведомственных проверок; </w:t>
      </w:r>
      <w:r w:rsidR="00F64430">
        <w:rPr>
          <w:rFonts w:eastAsiaTheme="minorHAnsi"/>
          <w:sz w:val="26"/>
          <w:szCs w:val="26"/>
          <w:lang w:eastAsia="en-US"/>
        </w:rPr>
        <w:t>Справочник</w:t>
      </w:r>
      <w:r w:rsidRPr="00B62B20">
        <w:rPr>
          <w:rFonts w:eastAsiaTheme="minorHAnsi"/>
          <w:sz w:val="26"/>
          <w:szCs w:val="26"/>
          <w:lang w:eastAsia="en-US"/>
        </w:rPr>
        <w:t xml:space="preserve"> организаций, оказывающих консультационные услуги.</w:t>
      </w:r>
      <w:r w:rsidR="00C95643">
        <w:rPr>
          <w:rFonts w:eastAsiaTheme="minorHAnsi"/>
          <w:sz w:val="26"/>
          <w:szCs w:val="26"/>
          <w:lang w:eastAsia="en-US"/>
        </w:rPr>
        <w:t xml:space="preserve">   </w:t>
      </w:r>
    </w:p>
    <w:p w14:paraId="68C2CB2B" w14:textId="00195589" w:rsidR="001164FA" w:rsidRPr="0036369E" w:rsidRDefault="001164FA" w:rsidP="001164FA">
      <w:pPr>
        <w:pStyle w:val="10"/>
        <w:numPr>
          <w:ilvl w:val="0"/>
          <w:numId w:val="29"/>
        </w:numPr>
        <w:rPr>
          <w:ins w:id="29" w:author="Разуваева М." w:date="2023-11-24T12:25:00Z"/>
          <w:rFonts w:eastAsiaTheme="minorHAnsi"/>
          <w:sz w:val="26"/>
          <w:szCs w:val="26"/>
          <w:lang w:val="en-US" w:eastAsia="en-US"/>
          <w:rPrChange w:id="30" w:author="Разуваева М." w:date="2023-11-24T12:25:00Z">
            <w:rPr>
              <w:ins w:id="31" w:author="Разуваева М." w:date="2023-11-24T12:25:00Z"/>
              <w:sz w:val="26"/>
              <w:szCs w:val="26"/>
              <w:lang w:val="en-US"/>
            </w:rPr>
          </w:rPrChange>
        </w:rPr>
      </w:pPr>
      <w:r w:rsidRPr="00B62B20">
        <w:rPr>
          <w:sz w:val="26"/>
          <w:szCs w:val="26"/>
          <w:lang w:val="en-US"/>
        </w:rPr>
        <w:t xml:space="preserve">National Security and Defense Council of Ukraine </w:t>
      </w:r>
      <w:r w:rsidRPr="00240980">
        <w:rPr>
          <w:sz w:val="26"/>
          <w:szCs w:val="26"/>
          <w:lang w:val="en-US"/>
        </w:rPr>
        <w:t>(</w:t>
      </w:r>
      <w:r w:rsidR="009477B7" w:rsidRPr="0046375C">
        <w:rPr>
          <w:sz w:val="26"/>
        </w:rPr>
        <w:t>Совет</w:t>
      </w:r>
      <w:r w:rsidR="009477B7" w:rsidRPr="0046375C">
        <w:rPr>
          <w:sz w:val="26"/>
          <w:lang w:val="en-US"/>
          <w:rPrChange w:id="32" w:author="Разуваева М." w:date="2023-11-24T12:24:00Z">
            <w:rPr>
              <w:sz w:val="26"/>
            </w:rPr>
          </w:rPrChange>
        </w:rPr>
        <w:t xml:space="preserve"> </w:t>
      </w:r>
      <w:r w:rsidR="009477B7" w:rsidRPr="0046375C">
        <w:rPr>
          <w:sz w:val="26"/>
        </w:rPr>
        <w:t>национальной</w:t>
      </w:r>
      <w:r w:rsidR="009477B7" w:rsidRPr="0046375C">
        <w:rPr>
          <w:sz w:val="26"/>
          <w:lang w:val="en-US"/>
          <w:rPrChange w:id="33" w:author="Разуваева М." w:date="2023-11-24T12:24:00Z">
            <w:rPr>
              <w:sz w:val="26"/>
            </w:rPr>
          </w:rPrChange>
        </w:rPr>
        <w:t xml:space="preserve"> </w:t>
      </w:r>
      <w:r w:rsidR="009477B7" w:rsidRPr="0046375C">
        <w:rPr>
          <w:sz w:val="26"/>
        </w:rPr>
        <w:t>безопасности</w:t>
      </w:r>
      <w:r w:rsidR="009477B7" w:rsidRPr="0046375C">
        <w:rPr>
          <w:sz w:val="26"/>
          <w:lang w:val="en-US"/>
          <w:rPrChange w:id="34" w:author="Разуваева М." w:date="2023-11-24T12:24:00Z">
            <w:rPr>
              <w:sz w:val="26"/>
            </w:rPr>
          </w:rPrChange>
        </w:rPr>
        <w:t xml:space="preserve"> </w:t>
      </w:r>
      <w:r w:rsidR="009477B7" w:rsidRPr="0046375C">
        <w:rPr>
          <w:sz w:val="26"/>
        </w:rPr>
        <w:t>и</w:t>
      </w:r>
      <w:r w:rsidR="009477B7" w:rsidRPr="0046375C">
        <w:rPr>
          <w:sz w:val="26"/>
          <w:lang w:val="en-US"/>
          <w:rPrChange w:id="35" w:author="Разуваева М." w:date="2023-11-24T12:24:00Z">
            <w:rPr>
              <w:sz w:val="26"/>
            </w:rPr>
          </w:rPrChange>
        </w:rPr>
        <w:t xml:space="preserve"> </w:t>
      </w:r>
      <w:r w:rsidR="009477B7" w:rsidRPr="0046375C">
        <w:rPr>
          <w:sz w:val="26"/>
        </w:rPr>
        <w:t>обороны</w:t>
      </w:r>
      <w:r w:rsidR="009477B7" w:rsidRPr="0046375C">
        <w:rPr>
          <w:sz w:val="26"/>
          <w:lang w:val="en-US"/>
          <w:rPrChange w:id="36" w:author="Разуваева М." w:date="2023-11-24T12:24:00Z">
            <w:rPr>
              <w:sz w:val="26"/>
            </w:rPr>
          </w:rPrChange>
        </w:rPr>
        <w:t xml:space="preserve"> </w:t>
      </w:r>
      <w:r w:rsidR="009477B7" w:rsidRPr="0046375C">
        <w:rPr>
          <w:sz w:val="26"/>
        </w:rPr>
        <w:t>Украины</w:t>
      </w:r>
      <w:r w:rsidRPr="00240980">
        <w:rPr>
          <w:sz w:val="26"/>
          <w:szCs w:val="26"/>
          <w:lang w:val="en-US"/>
        </w:rPr>
        <w:t>)</w:t>
      </w:r>
      <w:r w:rsidRPr="00B62B20">
        <w:rPr>
          <w:sz w:val="26"/>
          <w:szCs w:val="26"/>
          <w:lang w:val="en-US"/>
        </w:rPr>
        <w:t>: NSDC (Ukraine) Special Economic and Other Restrictive Measures (Sanctions).</w:t>
      </w:r>
    </w:p>
    <w:p w14:paraId="44A8B927" w14:textId="447C154B" w:rsidR="0036369E" w:rsidRPr="008D306E" w:rsidRDefault="0036369E" w:rsidP="0036369E">
      <w:pPr>
        <w:pStyle w:val="10"/>
        <w:numPr>
          <w:ilvl w:val="0"/>
          <w:numId w:val="29"/>
        </w:numPr>
        <w:rPr>
          <w:ins w:id="37" w:author="Viktor Kolokoltsev" w:date="2024-04-23T16:17:00Z"/>
          <w:rFonts w:eastAsiaTheme="minorHAnsi"/>
          <w:sz w:val="26"/>
          <w:szCs w:val="26"/>
          <w:lang w:val="en-US" w:eastAsia="en-US"/>
          <w:rPrChange w:id="38" w:author="Viktor Kolokoltsev" w:date="2024-04-23T16:17:00Z">
            <w:rPr>
              <w:ins w:id="39" w:author="Viktor Kolokoltsev" w:date="2024-04-23T16:17:00Z"/>
              <w:sz w:val="26"/>
              <w:szCs w:val="26"/>
              <w:lang w:val="en-US"/>
            </w:rPr>
          </w:rPrChange>
        </w:rPr>
      </w:pPr>
      <w:ins w:id="40" w:author="Разуваева М." w:date="2023-11-24T12:26:00Z">
        <w:r w:rsidRPr="004256C4">
          <w:rPr>
            <w:sz w:val="26"/>
            <w:szCs w:val="26"/>
            <w:lang w:val="en-US"/>
          </w:rPr>
          <w:t>Directorate-General for Financial Stability, Financial Services and Capital Markets Union: Consolidated list of persons, groups and entities subject to EU financial sanctions.</w:t>
        </w:r>
      </w:ins>
    </w:p>
    <w:p w14:paraId="6749C977" w14:textId="2AE63B71" w:rsidR="008D306E" w:rsidRDefault="00295260" w:rsidP="0036369E">
      <w:pPr>
        <w:pStyle w:val="10"/>
        <w:numPr>
          <w:ilvl w:val="0"/>
          <w:numId w:val="29"/>
        </w:numPr>
        <w:rPr>
          <w:ins w:id="41" w:author="Разуваева М." w:date="2023-11-24T12:26:00Z"/>
          <w:rFonts w:eastAsiaTheme="minorHAnsi"/>
          <w:sz w:val="26"/>
          <w:szCs w:val="26"/>
          <w:lang w:val="en-US" w:eastAsia="en-US"/>
        </w:rPr>
      </w:pPr>
      <w:ins w:id="42" w:author="Viktor Kolokoltsev" w:date="2024-04-25T16:09:00Z">
        <w:r w:rsidRPr="00295260">
          <w:rPr>
            <w:rFonts w:eastAsiaTheme="minorHAnsi"/>
            <w:sz w:val="26"/>
            <w:szCs w:val="26"/>
            <w:lang w:val="en-US" w:eastAsia="en-US"/>
          </w:rPr>
          <w:t>Government of Canada: Consolidated Canadian Autonomous Sanctions List</w:t>
        </w:r>
        <w:r>
          <w:rPr>
            <w:rFonts w:eastAsiaTheme="minorHAnsi"/>
            <w:sz w:val="26"/>
            <w:szCs w:val="26"/>
            <w:lang w:val="en-US" w:eastAsia="en-US"/>
          </w:rPr>
          <w:t>.</w:t>
        </w:r>
      </w:ins>
    </w:p>
    <w:p w14:paraId="66F3186C" w14:textId="77777777" w:rsidR="0036369E" w:rsidRPr="00B62B20" w:rsidRDefault="0036369E">
      <w:pPr>
        <w:pStyle w:val="10"/>
        <w:ind w:firstLine="0"/>
        <w:rPr>
          <w:rFonts w:eastAsiaTheme="minorHAnsi"/>
          <w:sz w:val="26"/>
          <w:szCs w:val="26"/>
          <w:lang w:val="en-US" w:eastAsia="en-US"/>
        </w:rPr>
        <w:pPrChange w:id="43" w:author="Разуваева М." w:date="2023-11-24T12:26:00Z">
          <w:pPr>
            <w:pStyle w:val="10"/>
            <w:numPr>
              <w:numId w:val="29"/>
            </w:numPr>
            <w:ind w:left="1429" w:hanging="360"/>
          </w:pPr>
        </w:pPrChange>
      </w:pPr>
    </w:p>
    <w:p w14:paraId="52BFEE42" w14:textId="77777777" w:rsidR="001164FA" w:rsidRPr="0046375C" w:rsidRDefault="001164FA" w:rsidP="0046375C">
      <w:pPr>
        <w:pStyle w:val="10"/>
        <w:ind w:left="1429" w:firstLine="0"/>
        <w:rPr>
          <w:rFonts w:eastAsiaTheme="minorHAnsi"/>
          <w:sz w:val="26"/>
          <w:szCs w:val="26"/>
          <w:lang w:val="en-US" w:eastAsia="en-US"/>
        </w:rPr>
      </w:pPr>
    </w:p>
    <w:bookmarkEnd w:id="28"/>
    <w:p w14:paraId="6CDB43C1" w14:textId="77777777" w:rsidR="006C27BA" w:rsidRPr="006F36D4" w:rsidRDefault="00C72EF7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>С</w:t>
      </w:r>
      <w:r w:rsidR="00821DFA" w:rsidRPr="006F36D4">
        <w:rPr>
          <w:sz w:val="26"/>
          <w:szCs w:val="26"/>
        </w:rPr>
        <w:t>истема</w:t>
      </w:r>
      <w:r w:rsidR="007F4FC7" w:rsidRPr="006F36D4">
        <w:rPr>
          <w:sz w:val="26"/>
          <w:szCs w:val="26"/>
        </w:rPr>
        <w:t xml:space="preserve"> «ТЕРН-</w:t>
      </w:r>
      <w:r w:rsidR="00123150" w:rsidRPr="006F36D4">
        <w:rPr>
          <w:sz w:val="26"/>
          <w:szCs w:val="26"/>
        </w:rPr>
        <w:t xml:space="preserve">Аналитика» </w:t>
      </w:r>
      <w:r w:rsidR="005B460B" w:rsidRPr="006F36D4">
        <w:rPr>
          <w:sz w:val="26"/>
          <w:szCs w:val="26"/>
        </w:rPr>
        <w:t>позволяет дополнять информацию о компании из других источников, а также, возможна интеграция с информационными системами заказчика.</w:t>
      </w:r>
    </w:p>
    <w:p w14:paraId="32C339A7" w14:textId="793E4616" w:rsidR="0063797C" w:rsidRPr="006F36D4" w:rsidRDefault="008D1916" w:rsidP="00DE02BC">
      <w:pPr>
        <w:pStyle w:val="1"/>
      </w:pPr>
      <w:bookmarkStart w:id="44" w:name="_Toc167903365"/>
      <w:r w:rsidRPr="006F36D4">
        <w:lastRenderedPageBreak/>
        <w:t>П</w:t>
      </w:r>
      <w:r w:rsidR="00E76D5E" w:rsidRPr="006F36D4">
        <w:t xml:space="preserve">реимущества </w:t>
      </w:r>
      <w:r w:rsidR="00CB671F" w:rsidRPr="006F36D4">
        <w:t>системы</w:t>
      </w:r>
      <w:bookmarkEnd w:id="44"/>
    </w:p>
    <w:p w14:paraId="06877CEF" w14:textId="77777777" w:rsidR="002F1050" w:rsidRPr="006F36D4" w:rsidRDefault="002F1050" w:rsidP="002F1050">
      <w:pPr>
        <w:pStyle w:val="10"/>
        <w:rPr>
          <w:sz w:val="26"/>
          <w:szCs w:val="26"/>
        </w:rPr>
      </w:pPr>
    </w:p>
    <w:p w14:paraId="16D09852" w14:textId="77777777" w:rsidR="002F1050" w:rsidRPr="006F36D4" w:rsidRDefault="002F1050" w:rsidP="007F4FC7">
      <w:pPr>
        <w:pStyle w:val="10"/>
        <w:ind w:left="1069" w:hanging="360"/>
        <w:rPr>
          <w:sz w:val="26"/>
          <w:szCs w:val="26"/>
        </w:rPr>
      </w:pPr>
      <w:r w:rsidRPr="006F36D4">
        <w:rPr>
          <w:sz w:val="26"/>
          <w:szCs w:val="26"/>
        </w:rPr>
        <w:t xml:space="preserve">Преимуществами </w:t>
      </w:r>
      <w:r w:rsidR="00D57046" w:rsidRPr="006F36D4">
        <w:rPr>
          <w:sz w:val="26"/>
          <w:szCs w:val="26"/>
        </w:rPr>
        <w:t>системы</w:t>
      </w:r>
      <w:r w:rsidRPr="006F36D4">
        <w:rPr>
          <w:sz w:val="26"/>
          <w:szCs w:val="26"/>
        </w:rPr>
        <w:t xml:space="preserve"> «Терн-Аналитика» являются:</w:t>
      </w:r>
    </w:p>
    <w:p w14:paraId="5B703DCE" w14:textId="77777777" w:rsidR="006C27BA" w:rsidRPr="006F36D4" w:rsidRDefault="00C2249A" w:rsidP="00AD1019">
      <w:pPr>
        <w:pStyle w:val="10"/>
        <w:numPr>
          <w:ilvl w:val="0"/>
          <w:numId w:val="7"/>
        </w:numPr>
        <w:rPr>
          <w:sz w:val="26"/>
          <w:szCs w:val="26"/>
        </w:rPr>
      </w:pPr>
      <w:r w:rsidRPr="006F36D4">
        <w:rPr>
          <w:sz w:val="26"/>
          <w:szCs w:val="26"/>
        </w:rPr>
        <w:t>Возможность всесторонней проверки контрагента;</w:t>
      </w:r>
    </w:p>
    <w:p w14:paraId="7BFFF4A1" w14:textId="77777777" w:rsidR="00C2249A" w:rsidRPr="006F36D4" w:rsidRDefault="00C2249A" w:rsidP="00AD1019">
      <w:pPr>
        <w:pStyle w:val="10"/>
        <w:numPr>
          <w:ilvl w:val="0"/>
          <w:numId w:val="7"/>
        </w:numPr>
        <w:rPr>
          <w:sz w:val="26"/>
          <w:szCs w:val="26"/>
        </w:rPr>
      </w:pPr>
      <w:r w:rsidRPr="006F36D4">
        <w:rPr>
          <w:sz w:val="26"/>
          <w:szCs w:val="26"/>
        </w:rPr>
        <w:t>Сокращение времени подготовки отчетов-заключений о компании;</w:t>
      </w:r>
    </w:p>
    <w:p w14:paraId="2558BACD" w14:textId="77777777" w:rsidR="00C2249A" w:rsidRPr="006F36D4" w:rsidRDefault="00C2249A" w:rsidP="00AD1019">
      <w:pPr>
        <w:pStyle w:val="10"/>
        <w:numPr>
          <w:ilvl w:val="0"/>
          <w:numId w:val="7"/>
        </w:numPr>
        <w:rPr>
          <w:sz w:val="26"/>
          <w:szCs w:val="26"/>
        </w:rPr>
      </w:pPr>
      <w:r w:rsidRPr="006F36D4">
        <w:rPr>
          <w:sz w:val="26"/>
          <w:szCs w:val="26"/>
        </w:rPr>
        <w:t>Отсутствие необходимости устанавливать специальное ПО на рабочую станцию пользователя;</w:t>
      </w:r>
    </w:p>
    <w:p w14:paraId="58031D1E" w14:textId="77777777" w:rsidR="00C2249A" w:rsidRPr="006F36D4" w:rsidRDefault="00A317F0" w:rsidP="00AD1019">
      <w:pPr>
        <w:pStyle w:val="10"/>
        <w:numPr>
          <w:ilvl w:val="0"/>
          <w:numId w:val="7"/>
        </w:numPr>
        <w:rPr>
          <w:sz w:val="26"/>
          <w:szCs w:val="26"/>
        </w:rPr>
      </w:pPr>
      <w:r w:rsidRPr="006F36D4">
        <w:rPr>
          <w:sz w:val="26"/>
          <w:szCs w:val="26"/>
        </w:rPr>
        <w:t>Возможность использовать систему всеми заинтересованными пользователями организации;</w:t>
      </w:r>
    </w:p>
    <w:p w14:paraId="0A80EF27" w14:textId="77777777" w:rsidR="00A317F0" w:rsidRPr="006F36D4" w:rsidRDefault="00A317F0" w:rsidP="00AD1019">
      <w:pPr>
        <w:pStyle w:val="10"/>
        <w:numPr>
          <w:ilvl w:val="0"/>
          <w:numId w:val="7"/>
        </w:numPr>
        <w:rPr>
          <w:sz w:val="26"/>
          <w:szCs w:val="26"/>
        </w:rPr>
      </w:pPr>
      <w:r w:rsidRPr="006F36D4">
        <w:rPr>
          <w:sz w:val="26"/>
          <w:szCs w:val="26"/>
        </w:rPr>
        <w:t>Возможность подключения новых источников данных, а также подключение внутренних баз данных организации;</w:t>
      </w:r>
    </w:p>
    <w:p w14:paraId="0F636A30" w14:textId="77777777" w:rsidR="00A317F0" w:rsidRPr="006F36D4" w:rsidRDefault="00A317F0" w:rsidP="00AD1019">
      <w:pPr>
        <w:pStyle w:val="10"/>
        <w:numPr>
          <w:ilvl w:val="0"/>
          <w:numId w:val="7"/>
        </w:numPr>
        <w:rPr>
          <w:sz w:val="26"/>
          <w:szCs w:val="26"/>
        </w:rPr>
      </w:pPr>
      <w:r w:rsidRPr="006F36D4">
        <w:rPr>
          <w:sz w:val="26"/>
          <w:szCs w:val="26"/>
        </w:rPr>
        <w:t>Гибкая настройка набора параметров для отображения и оценки, а также возможность создания произвольных запросов и отчетов.</w:t>
      </w:r>
    </w:p>
    <w:p w14:paraId="73ED5DB2" w14:textId="6513B672" w:rsidR="00FE020C" w:rsidRPr="006F36D4" w:rsidRDefault="00FE020C" w:rsidP="00CD7C07">
      <w:pPr>
        <w:pStyle w:val="1"/>
      </w:pPr>
      <w:r w:rsidRPr="006F36D4">
        <w:lastRenderedPageBreak/>
        <w:t xml:space="preserve"> </w:t>
      </w:r>
      <w:bookmarkStart w:id="45" w:name="_Toc167903366"/>
      <w:r w:rsidR="00E76D5E" w:rsidRPr="006F36D4">
        <w:t xml:space="preserve">Порядок работы в системе </w:t>
      </w:r>
      <w:r w:rsidR="009E046D" w:rsidRPr="006F36D4">
        <w:t>«Терн-</w:t>
      </w:r>
      <w:r w:rsidR="00E76D5E" w:rsidRPr="006F36D4">
        <w:t>Аналитика»</w:t>
      </w:r>
      <w:bookmarkEnd w:id="45"/>
    </w:p>
    <w:p w14:paraId="74306095" w14:textId="77777777" w:rsidR="00083A9C" w:rsidRPr="006F36D4" w:rsidRDefault="00083A9C" w:rsidP="00D9122D">
      <w:pPr>
        <w:pStyle w:val="10"/>
        <w:ind w:firstLine="709"/>
        <w:rPr>
          <w:sz w:val="26"/>
          <w:szCs w:val="26"/>
        </w:rPr>
      </w:pPr>
    </w:p>
    <w:p w14:paraId="7EF63C1F" w14:textId="77777777" w:rsidR="004774A2" w:rsidRDefault="00E05C83" w:rsidP="00083A9C">
      <w:pPr>
        <w:pStyle w:val="10"/>
        <w:ind w:firstLine="709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8BFAC4" wp14:editId="55201289">
                <wp:simplePos x="0" y="0"/>
                <wp:positionH relativeFrom="column">
                  <wp:posOffset>367665</wp:posOffset>
                </wp:positionH>
                <wp:positionV relativeFrom="paragraph">
                  <wp:posOffset>533400</wp:posOffset>
                </wp:positionV>
                <wp:extent cx="4366260" cy="365760"/>
                <wp:effectExtent l="0" t="0" r="15240" b="1524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626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E8A02" id="Прямоугольник 18" o:spid="_x0000_s1026" style="position:absolute;margin-left:28.95pt;margin-top:42pt;width:343.8pt;height:28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" filled="f" strokecolor="red" strokeweight="1pt"/>
            </w:pict>
          </mc:Fallback>
        </mc:AlternateContent>
      </w:r>
      <w:r w:rsidR="00083A9C" w:rsidRPr="006F36D4">
        <w:rPr>
          <w:sz w:val="26"/>
          <w:szCs w:val="26"/>
        </w:rPr>
        <w:t xml:space="preserve">Работа в </w:t>
      </w:r>
      <w:r w:rsidR="00D57046" w:rsidRPr="006F36D4">
        <w:rPr>
          <w:sz w:val="26"/>
          <w:szCs w:val="26"/>
        </w:rPr>
        <w:t>системе</w:t>
      </w:r>
      <w:r w:rsidR="00083A9C" w:rsidRPr="006F36D4">
        <w:rPr>
          <w:sz w:val="26"/>
          <w:szCs w:val="26"/>
        </w:rPr>
        <w:t xml:space="preserve"> </w:t>
      </w:r>
      <w:r w:rsidR="00226377" w:rsidRPr="006F36D4">
        <w:rPr>
          <w:sz w:val="26"/>
          <w:szCs w:val="26"/>
        </w:rPr>
        <w:t>«</w:t>
      </w:r>
      <w:r w:rsidR="00083A9C" w:rsidRPr="006F36D4">
        <w:rPr>
          <w:sz w:val="26"/>
          <w:szCs w:val="26"/>
        </w:rPr>
        <w:t>Терн-Аналитика</w:t>
      </w:r>
      <w:r w:rsidR="00226377" w:rsidRPr="006F36D4">
        <w:rPr>
          <w:sz w:val="26"/>
          <w:szCs w:val="26"/>
        </w:rPr>
        <w:t>»</w:t>
      </w:r>
      <w:r w:rsidR="00083A9C" w:rsidRPr="006F36D4">
        <w:rPr>
          <w:sz w:val="26"/>
          <w:szCs w:val="26"/>
        </w:rPr>
        <w:t xml:space="preserve"> осуществляется через интернет-браузер </w:t>
      </w:r>
      <w:proofErr w:type="spellStart"/>
      <w:r w:rsidR="00E673F0">
        <w:rPr>
          <w:sz w:val="26"/>
          <w:szCs w:val="26"/>
          <w:lang w:val="en-US"/>
        </w:rPr>
        <w:t>FireFox</w:t>
      </w:r>
      <w:proofErr w:type="spellEnd"/>
      <w:r w:rsidR="00E673F0" w:rsidRPr="00E673F0">
        <w:rPr>
          <w:sz w:val="26"/>
          <w:szCs w:val="26"/>
        </w:rPr>
        <w:t>,</w:t>
      </w:r>
      <w:r w:rsidR="00083A9C" w:rsidRPr="006F36D4">
        <w:rPr>
          <w:sz w:val="26"/>
          <w:szCs w:val="26"/>
        </w:rPr>
        <w:t xml:space="preserve"> </w:t>
      </w:r>
      <w:r w:rsidR="00083A9C" w:rsidRPr="006F36D4">
        <w:rPr>
          <w:sz w:val="26"/>
          <w:szCs w:val="26"/>
          <w:lang w:val="en-US"/>
        </w:rPr>
        <w:t>Opera</w:t>
      </w:r>
      <w:r w:rsidR="00083A9C" w:rsidRPr="006F36D4">
        <w:rPr>
          <w:sz w:val="26"/>
          <w:szCs w:val="26"/>
        </w:rPr>
        <w:t xml:space="preserve"> или </w:t>
      </w:r>
      <w:r w:rsidR="00083A9C" w:rsidRPr="006F36D4">
        <w:rPr>
          <w:sz w:val="26"/>
          <w:szCs w:val="26"/>
          <w:lang w:val="en-US"/>
        </w:rPr>
        <w:t>Internet</w:t>
      </w:r>
      <w:r w:rsidR="00083A9C" w:rsidRPr="006F36D4">
        <w:rPr>
          <w:sz w:val="26"/>
          <w:szCs w:val="26"/>
        </w:rPr>
        <w:t xml:space="preserve"> </w:t>
      </w:r>
      <w:r w:rsidR="00083A9C" w:rsidRPr="006F36D4">
        <w:rPr>
          <w:sz w:val="26"/>
          <w:szCs w:val="26"/>
          <w:lang w:val="en-US"/>
        </w:rPr>
        <w:t>Explorer</w:t>
      </w:r>
      <w:r w:rsidR="0015293F">
        <w:rPr>
          <w:sz w:val="26"/>
          <w:szCs w:val="26"/>
        </w:rPr>
        <w:t xml:space="preserve"> 11</w:t>
      </w:r>
      <w:r w:rsidR="00083A9C" w:rsidRPr="006F36D4">
        <w:rPr>
          <w:sz w:val="26"/>
          <w:szCs w:val="26"/>
        </w:rPr>
        <w:t xml:space="preserve"> (и выше).</w:t>
      </w:r>
      <w:r w:rsidR="00C05559" w:rsidRPr="00C05559">
        <w:rPr>
          <w:sz w:val="26"/>
          <w:szCs w:val="26"/>
        </w:rPr>
        <w:t xml:space="preserve"> </w:t>
      </w:r>
    </w:p>
    <w:p w14:paraId="476D652D" w14:textId="77777777" w:rsidR="00083A9C" w:rsidRPr="009C233B" w:rsidRDefault="00612DC0" w:rsidP="00083A9C">
      <w:pPr>
        <w:pStyle w:val="10"/>
        <w:ind w:firstLine="709"/>
        <w:rPr>
          <w:sz w:val="26"/>
          <w:szCs w:val="26"/>
        </w:rPr>
      </w:pPr>
      <w:r w:rsidRPr="00612DC0">
        <w:rPr>
          <w:color w:val="FF0000"/>
          <w:sz w:val="36"/>
          <w:szCs w:val="36"/>
        </w:rPr>
        <w:t>!</w:t>
      </w:r>
      <w:r>
        <w:rPr>
          <w:sz w:val="26"/>
          <w:szCs w:val="26"/>
        </w:rPr>
        <w:t xml:space="preserve"> </w:t>
      </w:r>
      <w:r w:rsidR="00C05559">
        <w:rPr>
          <w:sz w:val="26"/>
          <w:szCs w:val="26"/>
        </w:rPr>
        <w:t xml:space="preserve">Не рекомендуется использовать браузер </w:t>
      </w:r>
      <w:r w:rsidR="00AC373A">
        <w:rPr>
          <w:sz w:val="26"/>
          <w:szCs w:val="26"/>
          <w:lang w:val="en-US"/>
        </w:rPr>
        <w:t>Google</w:t>
      </w:r>
      <w:r w:rsidR="00AC373A" w:rsidRPr="009C233B">
        <w:rPr>
          <w:sz w:val="26"/>
          <w:szCs w:val="26"/>
        </w:rPr>
        <w:t xml:space="preserve"> </w:t>
      </w:r>
      <w:r w:rsidR="00AC373A">
        <w:rPr>
          <w:sz w:val="26"/>
          <w:szCs w:val="26"/>
          <w:lang w:val="en-US"/>
        </w:rPr>
        <w:t>C</w:t>
      </w:r>
      <w:r w:rsidR="00C05559">
        <w:rPr>
          <w:sz w:val="26"/>
          <w:szCs w:val="26"/>
          <w:lang w:val="en-US"/>
        </w:rPr>
        <w:t>hrome</w:t>
      </w:r>
      <w:r w:rsidR="00C05559" w:rsidRPr="009C233B">
        <w:rPr>
          <w:sz w:val="26"/>
          <w:szCs w:val="26"/>
        </w:rPr>
        <w:t>.</w:t>
      </w:r>
    </w:p>
    <w:p w14:paraId="58015EE2" w14:textId="404B2861" w:rsidR="00910C7D" w:rsidRPr="00905EF3" w:rsidRDefault="00BD62A0" w:rsidP="000E1C7C">
      <w:pPr>
        <w:pStyle w:val="2"/>
      </w:pPr>
      <w:bookmarkStart w:id="46" w:name="_Toc115334793"/>
      <w:bookmarkStart w:id="47" w:name="_Toc115334892"/>
      <w:bookmarkStart w:id="48" w:name="_Toc115335042"/>
      <w:bookmarkStart w:id="49" w:name="_Toc115335108"/>
      <w:bookmarkStart w:id="50" w:name="_Toc115335174"/>
      <w:bookmarkStart w:id="51" w:name="_Toc115335285"/>
      <w:bookmarkStart w:id="52" w:name="_Toc115335352"/>
      <w:bookmarkStart w:id="53" w:name="_Toc115335421"/>
      <w:bookmarkStart w:id="54" w:name="_Toc115335602"/>
      <w:bookmarkStart w:id="55" w:name="_Toc115338187"/>
      <w:bookmarkStart w:id="56" w:name="_Toc115428184"/>
      <w:bookmarkStart w:id="57" w:name="_Toc115428847"/>
      <w:bookmarkStart w:id="58" w:name="_Toc115715550"/>
      <w:bookmarkStart w:id="59" w:name="_Toc115715827"/>
      <w:bookmarkStart w:id="60" w:name="_Toc115715969"/>
      <w:bookmarkStart w:id="61" w:name="_Toc115716042"/>
      <w:bookmarkStart w:id="62" w:name="_Toc167903367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r w:rsidRPr="00905EF3">
        <w:t>Вход в систему</w:t>
      </w:r>
      <w:bookmarkEnd w:id="62"/>
    </w:p>
    <w:p w14:paraId="47A1F671" w14:textId="77777777" w:rsidR="00167DD7" w:rsidRPr="006F36D4" w:rsidRDefault="00005A51" w:rsidP="00167DD7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Авторизация в </w:t>
      </w:r>
      <w:r w:rsidR="00D57046" w:rsidRPr="006F36D4">
        <w:rPr>
          <w:sz w:val="26"/>
          <w:szCs w:val="26"/>
        </w:rPr>
        <w:t>системе</w:t>
      </w:r>
      <w:r w:rsidRPr="006F36D4">
        <w:rPr>
          <w:sz w:val="26"/>
          <w:szCs w:val="26"/>
        </w:rPr>
        <w:t xml:space="preserve"> «Терн-</w:t>
      </w:r>
      <w:r w:rsidR="003C7803" w:rsidRPr="006F36D4">
        <w:rPr>
          <w:sz w:val="26"/>
          <w:szCs w:val="26"/>
        </w:rPr>
        <w:t xml:space="preserve">Аналитика» происходит </w:t>
      </w:r>
      <w:r w:rsidR="00D57046" w:rsidRPr="006F36D4">
        <w:rPr>
          <w:sz w:val="26"/>
          <w:szCs w:val="26"/>
        </w:rPr>
        <w:t>после ввода логина и пароля в соответствующие поля</w:t>
      </w:r>
      <w:r w:rsidR="00316195" w:rsidRPr="006F36D4">
        <w:rPr>
          <w:sz w:val="26"/>
          <w:szCs w:val="26"/>
        </w:rPr>
        <w:t xml:space="preserve"> на странице авторизации.</w:t>
      </w:r>
    </w:p>
    <w:p w14:paraId="2B782DEF" w14:textId="77777777" w:rsidR="00CF2DBA" w:rsidRPr="006F36D4" w:rsidRDefault="00CF2DBA" w:rsidP="00167DD7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После авторизации пользователь видит основной экран системы, состоящий из </w:t>
      </w:r>
      <w:r w:rsidR="00EE4EE3" w:rsidRPr="006F36D4">
        <w:rPr>
          <w:b/>
          <w:sz w:val="26"/>
          <w:szCs w:val="26"/>
        </w:rPr>
        <w:t>П</w:t>
      </w:r>
      <w:r w:rsidR="00441797" w:rsidRPr="006F36D4">
        <w:rPr>
          <w:b/>
          <w:sz w:val="26"/>
          <w:szCs w:val="26"/>
        </w:rPr>
        <w:t>оисковой строки</w:t>
      </w:r>
      <w:r w:rsidR="00441797" w:rsidRPr="006F36D4">
        <w:rPr>
          <w:sz w:val="26"/>
          <w:szCs w:val="26"/>
        </w:rPr>
        <w:t xml:space="preserve"> наверху </w:t>
      </w:r>
      <w:r w:rsidR="00856A97" w:rsidRPr="006F36D4">
        <w:rPr>
          <w:sz w:val="26"/>
          <w:szCs w:val="26"/>
        </w:rPr>
        <w:t>по</w:t>
      </w:r>
      <w:r w:rsidR="00441797" w:rsidRPr="006F36D4">
        <w:rPr>
          <w:sz w:val="26"/>
          <w:szCs w:val="26"/>
        </w:rPr>
        <w:t xml:space="preserve"> </w:t>
      </w:r>
      <w:r w:rsidR="00856A97" w:rsidRPr="006F36D4">
        <w:rPr>
          <w:sz w:val="26"/>
          <w:szCs w:val="26"/>
        </w:rPr>
        <w:t>центру</w:t>
      </w:r>
      <w:r w:rsidR="00441797" w:rsidRPr="006F36D4">
        <w:rPr>
          <w:sz w:val="26"/>
          <w:szCs w:val="26"/>
        </w:rPr>
        <w:t xml:space="preserve"> экрана</w:t>
      </w:r>
      <w:r w:rsidR="00856A97" w:rsidRPr="006F36D4">
        <w:rPr>
          <w:sz w:val="26"/>
          <w:szCs w:val="26"/>
        </w:rPr>
        <w:t xml:space="preserve"> и </w:t>
      </w:r>
      <w:r w:rsidR="00856A97" w:rsidRPr="006F36D4">
        <w:rPr>
          <w:b/>
          <w:sz w:val="26"/>
          <w:szCs w:val="26"/>
        </w:rPr>
        <w:t>списка ранее найденных контрагентов</w:t>
      </w:r>
      <w:r w:rsidR="00B81A55" w:rsidRPr="006F36D4">
        <w:rPr>
          <w:b/>
          <w:sz w:val="26"/>
          <w:szCs w:val="26"/>
        </w:rPr>
        <w:t xml:space="preserve"> </w:t>
      </w:r>
      <w:r w:rsidR="008A4971" w:rsidRPr="006F36D4">
        <w:rPr>
          <w:b/>
          <w:sz w:val="26"/>
          <w:szCs w:val="26"/>
        </w:rPr>
        <w:t xml:space="preserve">– </w:t>
      </w:r>
      <w:r w:rsidR="00D9241E" w:rsidRPr="00FA4F4B">
        <w:rPr>
          <w:b/>
          <w:sz w:val="26"/>
          <w:szCs w:val="26"/>
        </w:rPr>
        <w:t>Ранее вы просматривали</w:t>
      </w:r>
      <w:r w:rsidR="008A4971" w:rsidRPr="00FA4F4B">
        <w:rPr>
          <w:b/>
          <w:sz w:val="26"/>
          <w:szCs w:val="26"/>
        </w:rPr>
        <w:t xml:space="preserve"> </w:t>
      </w:r>
      <w:r w:rsidR="00B81A55" w:rsidRPr="006F36D4">
        <w:rPr>
          <w:sz w:val="26"/>
          <w:szCs w:val="26"/>
        </w:rPr>
        <w:t>(если поиск ранее осуществлялся)</w:t>
      </w:r>
      <w:r w:rsidR="00441797" w:rsidRPr="006F36D4">
        <w:rPr>
          <w:sz w:val="26"/>
          <w:szCs w:val="26"/>
        </w:rPr>
        <w:t xml:space="preserve">, </w:t>
      </w:r>
      <w:r w:rsidR="00856A97" w:rsidRPr="006F36D4">
        <w:rPr>
          <w:sz w:val="26"/>
          <w:szCs w:val="26"/>
        </w:rPr>
        <w:t>а также</w:t>
      </w:r>
      <w:r w:rsidR="009132B5" w:rsidRPr="006F36D4">
        <w:rPr>
          <w:sz w:val="26"/>
          <w:szCs w:val="26"/>
        </w:rPr>
        <w:t xml:space="preserve"> </w:t>
      </w:r>
      <w:r w:rsidR="00441797" w:rsidRPr="006F36D4">
        <w:rPr>
          <w:sz w:val="26"/>
          <w:szCs w:val="26"/>
        </w:rPr>
        <w:t>бокового</w:t>
      </w:r>
      <w:r w:rsidRPr="006F36D4">
        <w:rPr>
          <w:sz w:val="26"/>
          <w:szCs w:val="26"/>
        </w:rPr>
        <w:t xml:space="preserve"> </w:t>
      </w:r>
      <w:r w:rsidR="00441797" w:rsidRPr="006F36D4">
        <w:rPr>
          <w:b/>
          <w:sz w:val="26"/>
          <w:szCs w:val="26"/>
        </w:rPr>
        <w:t>Меню</w:t>
      </w:r>
      <w:r w:rsidR="00441797" w:rsidRPr="006F36D4">
        <w:rPr>
          <w:sz w:val="26"/>
          <w:szCs w:val="26"/>
        </w:rPr>
        <w:t xml:space="preserve"> со списком Модулей системы.</w:t>
      </w:r>
    </w:p>
    <w:p w14:paraId="3C86FE58" w14:textId="77777777" w:rsidR="00EE4EE3" w:rsidRPr="006F36D4" w:rsidRDefault="00EE4EE3" w:rsidP="00167DD7">
      <w:pPr>
        <w:pStyle w:val="10"/>
        <w:ind w:firstLine="709"/>
        <w:rPr>
          <w:sz w:val="26"/>
          <w:szCs w:val="26"/>
        </w:rPr>
      </w:pPr>
    </w:p>
    <w:p w14:paraId="21D84B9D" w14:textId="3D68CFE9" w:rsidR="00181BA8" w:rsidRPr="006F36D4" w:rsidRDefault="006A3FF3" w:rsidP="00181BA8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2B3A4BE" wp14:editId="721FDF6A">
            <wp:extent cx="5940425" cy="2720153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911E" w14:textId="77777777" w:rsidR="00083A9C" w:rsidRPr="006F36D4" w:rsidRDefault="00083A9C" w:rsidP="00C27D20">
      <w:pPr>
        <w:pStyle w:val="10"/>
        <w:ind w:firstLine="0"/>
        <w:rPr>
          <w:sz w:val="26"/>
          <w:szCs w:val="26"/>
        </w:rPr>
      </w:pPr>
    </w:p>
    <w:p w14:paraId="12A0DF87" w14:textId="77777777" w:rsidR="00587424" w:rsidRPr="006F36D4" w:rsidRDefault="008A4971" w:rsidP="0008553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Имеется </w:t>
      </w:r>
      <w:proofErr w:type="gramStart"/>
      <w:r w:rsidRPr="006F36D4">
        <w:rPr>
          <w:sz w:val="26"/>
          <w:szCs w:val="26"/>
        </w:rPr>
        <w:t>возможность</w:t>
      </w:r>
      <w:r w:rsidR="0025748F">
        <w:rPr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>Свернуть</w:t>
      </w:r>
      <w:proofErr w:type="gramEnd"/>
      <w:r w:rsidRPr="006F36D4">
        <w:rPr>
          <w:b/>
          <w:sz w:val="26"/>
          <w:szCs w:val="26"/>
        </w:rPr>
        <w:t>/Развернуть</w:t>
      </w:r>
      <w:r w:rsidRPr="006F36D4">
        <w:rPr>
          <w:sz w:val="26"/>
          <w:szCs w:val="26"/>
        </w:rPr>
        <w:t xml:space="preserve"> боковое </w:t>
      </w:r>
      <w:r w:rsidRPr="006F36D4">
        <w:rPr>
          <w:b/>
          <w:sz w:val="26"/>
          <w:szCs w:val="26"/>
        </w:rPr>
        <w:t>Меню</w:t>
      </w:r>
      <w:r w:rsidRPr="006F36D4">
        <w:rPr>
          <w:sz w:val="26"/>
          <w:szCs w:val="26"/>
        </w:rPr>
        <w:t xml:space="preserve">, нажав на </w:t>
      </w:r>
      <w:r w:rsidRPr="006F36D4">
        <w:rPr>
          <w:b/>
          <w:sz w:val="26"/>
          <w:szCs w:val="26"/>
        </w:rPr>
        <w:t>Стрелку</w:t>
      </w:r>
      <w:r w:rsidRPr="006F36D4">
        <w:rPr>
          <w:sz w:val="26"/>
          <w:szCs w:val="26"/>
        </w:rPr>
        <w:t xml:space="preserve"> внизу экрана.</w:t>
      </w:r>
    </w:p>
    <w:p w14:paraId="40ABF74A" w14:textId="77777777" w:rsidR="00C86264" w:rsidRPr="006F36D4" w:rsidRDefault="00C86264" w:rsidP="0008553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>Список модулей системы (</w:t>
      </w:r>
      <w:r w:rsidRPr="006F36D4">
        <w:rPr>
          <w:b/>
          <w:sz w:val="26"/>
          <w:szCs w:val="26"/>
        </w:rPr>
        <w:t>Меню</w:t>
      </w:r>
      <w:r w:rsidRPr="006F36D4">
        <w:rPr>
          <w:sz w:val="26"/>
          <w:szCs w:val="26"/>
        </w:rPr>
        <w:t>):</w:t>
      </w:r>
    </w:p>
    <w:p w14:paraId="203ABA09" w14:textId="77777777" w:rsidR="00C86264" w:rsidRDefault="00C86264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Поиск;</w:t>
      </w:r>
    </w:p>
    <w:p w14:paraId="07FFB12E" w14:textId="77777777" w:rsidR="00D66774" w:rsidRDefault="00D66774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Поиск связей;</w:t>
      </w:r>
    </w:p>
    <w:p w14:paraId="773CF73E" w14:textId="1819CC0D" w:rsidR="00D66774" w:rsidRDefault="00D66774" w:rsidP="00C86264">
      <w:pPr>
        <w:pStyle w:val="10"/>
        <w:numPr>
          <w:ilvl w:val="0"/>
          <w:numId w:val="13"/>
        </w:numPr>
        <w:ind w:left="1134" w:hanging="283"/>
        <w:rPr>
          <w:ins w:id="63" w:author="Viktor Kolokoltsev" w:date="2024-02-08T14:44:00Z"/>
          <w:sz w:val="26"/>
          <w:szCs w:val="26"/>
        </w:rPr>
      </w:pPr>
      <w:r>
        <w:rPr>
          <w:sz w:val="26"/>
          <w:szCs w:val="26"/>
        </w:rPr>
        <w:t>Сравнение компаний;</w:t>
      </w:r>
    </w:p>
    <w:p w14:paraId="30B5C5F2" w14:textId="31EF01F6" w:rsidR="00BF7E30" w:rsidRDefault="00BF7E30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ins w:id="64" w:author="Viktor Kolokoltsev" w:date="2024-02-08T14:44:00Z">
        <w:r>
          <w:rPr>
            <w:sz w:val="26"/>
            <w:szCs w:val="26"/>
          </w:rPr>
          <w:lastRenderedPageBreak/>
          <w:t>Открытые источники;</w:t>
        </w:r>
      </w:ins>
    </w:p>
    <w:p w14:paraId="28F29F4A" w14:textId="77777777" w:rsidR="00C86264" w:rsidRPr="006F36D4" w:rsidRDefault="005800CF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Модуль авторизации с кнопкой выхода</w:t>
      </w:r>
      <w:r w:rsidR="00C86264" w:rsidRPr="006F36D4">
        <w:rPr>
          <w:sz w:val="26"/>
          <w:szCs w:val="26"/>
        </w:rPr>
        <w:t>;</w:t>
      </w:r>
    </w:p>
    <w:p w14:paraId="7ED59659" w14:textId="77777777" w:rsidR="00C86264" w:rsidRDefault="00C86264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Пакетный анализ;</w:t>
      </w:r>
    </w:p>
    <w:p w14:paraId="62F5C493" w14:textId="77777777" w:rsidR="000F7D84" w:rsidRPr="006F36D4" w:rsidRDefault="000F7D84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Аффилированность</w:t>
      </w:r>
      <w:r w:rsidR="001C0BA6">
        <w:rPr>
          <w:sz w:val="26"/>
          <w:szCs w:val="26"/>
        </w:rPr>
        <w:t>;</w:t>
      </w:r>
    </w:p>
    <w:p w14:paraId="09831924" w14:textId="77777777" w:rsidR="00C86264" w:rsidRPr="006F36D4" w:rsidRDefault="00C86264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Мониторинг;</w:t>
      </w:r>
    </w:p>
    <w:p w14:paraId="05683679" w14:textId="77777777" w:rsidR="00C86264" w:rsidRPr="006F36D4" w:rsidRDefault="00C86264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История просмотров;</w:t>
      </w:r>
    </w:p>
    <w:p w14:paraId="09FE82DF" w14:textId="77777777" w:rsidR="00C86264" w:rsidRPr="006F36D4" w:rsidRDefault="00C86264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Проверка паспорта РФ;</w:t>
      </w:r>
    </w:p>
    <w:p w14:paraId="03EF605C" w14:textId="77777777" w:rsidR="00C86264" w:rsidRPr="006F36D4" w:rsidRDefault="0065312B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Отчетность</w:t>
      </w:r>
      <w:r w:rsidR="00C86264" w:rsidRPr="006F36D4">
        <w:rPr>
          <w:sz w:val="26"/>
          <w:szCs w:val="26"/>
        </w:rPr>
        <w:t>;</w:t>
      </w:r>
    </w:p>
    <w:p w14:paraId="11505782" w14:textId="77777777" w:rsidR="00C86264" w:rsidRPr="006F36D4" w:rsidRDefault="005800CF" w:rsidP="00C86264">
      <w:pPr>
        <w:pStyle w:val="10"/>
        <w:numPr>
          <w:ilvl w:val="0"/>
          <w:numId w:val="13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Информация (появляется при переходе на найденную компанию)</w:t>
      </w:r>
      <w:r w:rsidR="00C86264" w:rsidRPr="006F36D4">
        <w:rPr>
          <w:sz w:val="26"/>
          <w:szCs w:val="26"/>
        </w:rPr>
        <w:t>.</w:t>
      </w:r>
    </w:p>
    <w:p w14:paraId="5239BE8A" w14:textId="77777777" w:rsidR="00812C4E" w:rsidRPr="006F36D4" w:rsidRDefault="00812C4E" w:rsidP="00812C4E">
      <w:pPr>
        <w:pStyle w:val="10"/>
        <w:ind w:left="1134" w:firstLine="0"/>
        <w:rPr>
          <w:sz w:val="26"/>
          <w:szCs w:val="26"/>
        </w:rPr>
      </w:pPr>
    </w:p>
    <w:p w14:paraId="0C4F8356" w14:textId="78FD002C" w:rsidR="00B117F6" w:rsidRPr="006F36D4" w:rsidRDefault="007772E8" w:rsidP="00812C4E">
      <w:pPr>
        <w:pStyle w:val="10"/>
        <w:ind w:left="1134" w:hanging="1134"/>
        <w:rPr>
          <w:sz w:val="26"/>
          <w:szCs w:val="26"/>
        </w:rPr>
      </w:pPr>
      <w:r>
        <w:rPr>
          <w:noProof/>
        </w:rPr>
        <w:drawing>
          <wp:inline distT="0" distB="0" distL="0" distR="0" wp14:anchorId="4E7CC1D4" wp14:editId="0908DCB1">
            <wp:extent cx="5940425" cy="2699570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2D7E" w14:textId="77777777" w:rsidR="00812C4E" w:rsidRPr="006F36D4" w:rsidRDefault="00812C4E" w:rsidP="00E6496C">
      <w:pPr>
        <w:pStyle w:val="10"/>
        <w:rPr>
          <w:sz w:val="26"/>
          <w:szCs w:val="26"/>
        </w:rPr>
      </w:pPr>
    </w:p>
    <w:p w14:paraId="5AD41DE7" w14:textId="1E58D979" w:rsidR="00EA53A9" w:rsidRPr="006F36D4" w:rsidRDefault="00EA53A9" w:rsidP="000E1C7C">
      <w:pPr>
        <w:pStyle w:val="2"/>
      </w:pPr>
      <w:bookmarkStart w:id="65" w:name="_Toc167903368"/>
      <w:r w:rsidRPr="006F36D4">
        <w:t>Поиск</w:t>
      </w:r>
      <w:r w:rsidR="00D818AF" w:rsidRPr="006F36D4">
        <w:t xml:space="preserve"> компании</w:t>
      </w:r>
      <w:bookmarkEnd w:id="65"/>
    </w:p>
    <w:p w14:paraId="168C0CAC" w14:textId="77777777" w:rsidR="00A91C47" w:rsidRPr="006F36D4" w:rsidRDefault="00A91C47" w:rsidP="00C50F3E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«Поиск»</w:t>
      </w:r>
      <w:r w:rsidRPr="006F36D4">
        <w:rPr>
          <w:sz w:val="26"/>
          <w:szCs w:val="26"/>
        </w:rPr>
        <w:t xml:space="preserve"> пре</w:t>
      </w:r>
      <w:r w:rsidR="001901EC" w:rsidRPr="006F36D4">
        <w:rPr>
          <w:sz w:val="26"/>
          <w:szCs w:val="26"/>
        </w:rPr>
        <w:t>дназначен для поиска контрагента</w:t>
      </w:r>
      <w:r w:rsidRPr="006F36D4">
        <w:rPr>
          <w:sz w:val="26"/>
          <w:szCs w:val="26"/>
        </w:rPr>
        <w:t xml:space="preserve">, а затем – </w:t>
      </w:r>
      <w:r w:rsidR="00C50F3E" w:rsidRPr="006F36D4">
        <w:rPr>
          <w:sz w:val="26"/>
          <w:szCs w:val="26"/>
        </w:rPr>
        <w:t xml:space="preserve">для </w:t>
      </w:r>
      <w:r w:rsidRPr="006F36D4">
        <w:rPr>
          <w:sz w:val="26"/>
          <w:szCs w:val="26"/>
        </w:rPr>
        <w:t xml:space="preserve">запроса уточняющих данных по нему. Функции поиска можно осуществить, нажав как на </w:t>
      </w:r>
      <w:r w:rsidR="00331B38" w:rsidRPr="006F36D4">
        <w:rPr>
          <w:sz w:val="26"/>
          <w:szCs w:val="26"/>
        </w:rPr>
        <w:t>модуль</w:t>
      </w:r>
      <w:r w:rsidRPr="006F36D4">
        <w:rPr>
          <w:sz w:val="26"/>
          <w:szCs w:val="26"/>
        </w:rPr>
        <w:t xml:space="preserve"> бокового меню </w:t>
      </w:r>
      <w:r w:rsidRPr="006F36D4">
        <w:rPr>
          <w:b/>
          <w:sz w:val="26"/>
          <w:szCs w:val="26"/>
        </w:rPr>
        <w:t>«Поиск»</w:t>
      </w:r>
      <w:r w:rsidRPr="006F36D4">
        <w:rPr>
          <w:sz w:val="26"/>
          <w:szCs w:val="26"/>
        </w:rPr>
        <w:t>, так и сразу ввода необходимых пар</w:t>
      </w:r>
      <w:r w:rsidR="00B81A55" w:rsidRPr="006F36D4">
        <w:rPr>
          <w:sz w:val="26"/>
          <w:szCs w:val="26"/>
        </w:rPr>
        <w:t xml:space="preserve">аметров в </w:t>
      </w:r>
      <w:r w:rsidR="001901EC" w:rsidRPr="006F36D4">
        <w:rPr>
          <w:b/>
          <w:sz w:val="26"/>
          <w:szCs w:val="26"/>
        </w:rPr>
        <w:t>П</w:t>
      </w:r>
      <w:r w:rsidR="00B81A55" w:rsidRPr="006F36D4">
        <w:rPr>
          <w:b/>
          <w:sz w:val="26"/>
          <w:szCs w:val="26"/>
        </w:rPr>
        <w:t>оисковую строку</w:t>
      </w:r>
      <w:r w:rsidR="00B81A55" w:rsidRPr="006F36D4">
        <w:rPr>
          <w:sz w:val="26"/>
          <w:szCs w:val="26"/>
        </w:rPr>
        <w:t>, расположенную наверху экрана.</w:t>
      </w:r>
    </w:p>
    <w:p w14:paraId="15CEEF97" w14:textId="77777777" w:rsidR="00B81A55" w:rsidRPr="006F36D4" w:rsidRDefault="00B81A55" w:rsidP="001901E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Для запроса информации о компании необходимо ввести </w:t>
      </w:r>
      <w:r w:rsidR="00CC0681" w:rsidRPr="006F36D4">
        <w:rPr>
          <w:sz w:val="26"/>
          <w:szCs w:val="26"/>
        </w:rPr>
        <w:t xml:space="preserve">в </w:t>
      </w:r>
      <w:r w:rsidR="00CC0681" w:rsidRPr="006F36D4">
        <w:rPr>
          <w:b/>
          <w:sz w:val="26"/>
          <w:szCs w:val="26"/>
        </w:rPr>
        <w:t>Поисковую строку</w:t>
      </w:r>
      <w:r w:rsidR="00CC0681" w:rsidRPr="006F36D4">
        <w:rPr>
          <w:sz w:val="26"/>
          <w:szCs w:val="26"/>
        </w:rPr>
        <w:t xml:space="preserve"> один </w:t>
      </w:r>
      <w:r w:rsidR="00CB07B3" w:rsidRPr="006F36D4">
        <w:rPr>
          <w:sz w:val="26"/>
          <w:szCs w:val="26"/>
        </w:rPr>
        <w:t>или несколько следующих параметров:</w:t>
      </w:r>
    </w:p>
    <w:p w14:paraId="3ECA23CF" w14:textId="77777777" w:rsidR="00CB07B3" w:rsidRPr="006F36D4" w:rsidRDefault="00CB07B3" w:rsidP="008A1467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Наименование компании;</w:t>
      </w:r>
    </w:p>
    <w:p w14:paraId="6BCC9FA0" w14:textId="77777777" w:rsidR="00CB07B3" w:rsidRPr="006F36D4" w:rsidRDefault="00CB07B3" w:rsidP="008A1467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ИНН компании;</w:t>
      </w:r>
    </w:p>
    <w:p w14:paraId="2414BEC1" w14:textId="06389AED" w:rsidR="00CB07B3" w:rsidRDefault="00CB07B3" w:rsidP="008A1467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>ОГРН компании;</w:t>
      </w:r>
    </w:p>
    <w:p w14:paraId="449C34F6" w14:textId="52CDCFA2" w:rsidR="004E453A" w:rsidRDefault="00E97700" w:rsidP="008A1467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A47138">
        <w:rPr>
          <w:sz w:val="26"/>
          <w:szCs w:val="26"/>
        </w:rPr>
        <w:t>НЗА иностранного представительства и филиала</w:t>
      </w:r>
      <w:r w:rsidR="004E453A">
        <w:rPr>
          <w:sz w:val="26"/>
          <w:szCs w:val="26"/>
        </w:rPr>
        <w:t>;</w:t>
      </w:r>
    </w:p>
    <w:p w14:paraId="19D9DD74" w14:textId="26476E8F" w:rsidR="00122E6F" w:rsidRDefault="00122E6F" w:rsidP="008A1467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ОГРНИП;</w:t>
      </w:r>
    </w:p>
    <w:p w14:paraId="4AE6AEE1" w14:textId="33BBF111" w:rsidR="00467BB6" w:rsidRDefault="00467BB6" w:rsidP="008A1467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FA4F4B">
        <w:rPr>
          <w:sz w:val="26"/>
          <w:szCs w:val="26"/>
        </w:rPr>
        <w:t xml:space="preserve">СНИЛС </w:t>
      </w:r>
      <w:r w:rsidR="0055014B">
        <w:rPr>
          <w:sz w:val="26"/>
          <w:szCs w:val="26"/>
        </w:rPr>
        <w:t>физического лица</w:t>
      </w:r>
      <w:r w:rsidRPr="00FA4F4B">
        <w:rPr>
          <w:sz w:val="26"/>
          <w:szCs w:val="26"/>
        </w:rPr>
        <w:t>;</w:t>
      </w:r>
    </w:p>
    <w:p w14:paraId="4C1BFB42" w14:textId="57DFDE3B" w:rsidR="0034704E" w:rsidRPr="00FA4F4B" w:rsidRDefault="00BF1010" w:rsidP="008A1467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ФИО физического лица;</w:t>
      </w:r>
    </w:p>
    <w:p w14:paraId="0ECFD37F" w14:textId="77777777" w:rsidR="00CB07B3" w:rsidRPr="006F36D4" w:rsidRDefault="00CB07B3" w:rsidP="008A1467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Адрес компании;</w:t>
      </w:r>
    </w:p>
    <w:p w14:paraId="55F155E0" w14:textId="77777777" w:rsidR="00A91C47" w:rsidRPr="006F36D4" w:rsidRDefault="00CB07B3" w:rsidP="008A1467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Фамилия</w:t>
      </w:r>
      <w:r w:rsidR="007B6DF2" w:rsidRPr="006F36D4">
        <w:rPr>
          <w:sz w:val="26"/>
          <w:szCs w:val="26"/>
        </w:rPr>
        <w:t xml:space="preserve"> и Имя</w:t>
      </w:r>
      <w:r w:rsidRPr="006F36D4">
        <w:rPr>
          <w:sz w:val="26"/>
          <w:szCs w:val="26"/>
        </w:rPr>
        <w:t xml:space="preserve"> руководителя</w:t>
      </w:r>
      <w:r w:rsidR="007B6DF2" w:rsidRPr="006F36D4">
        <w:rPr>
          <w:sz w:val="26"/>
          <w:szCs w:val="26"/>
        </w:rPr>
        <w:t>/учредителя</w:t>
      </w:r>
      <w:r w:rsidRPr="006F36D4">
        <w:rPr>
          <w:sz w:val="26"/>
          <w:szCs w:val="26"/>
        </w:rPr>
        <w:t>.</w:t>
      </w:r>
    </w:p>
    <w:p w14:paraId="6D5DD15E" w14:textId="002D81DE" w:rsidR="00654E4E" w:rsidRDefault="009624F4" w:rsidP="00626FC9">
      <w:pPr>
        <w:pStyle w:val="10"/>
        <w:ind w:firstLine="709"/>
        <w:rPr>
          <w:sz w:val="26"/>
          <w:szCs w:val="26"/>
        </w:rPr>
      </w:pPr>
      <w:r>
        <w:rPr>
          <w:sz w:val="26"/>
          <w:szCs w:val="26"/>
        </w:rPr>
        <w:t>М</w:t>
      </w:r>
      <w:r w:rsidRPr="00626FC9">
        <w:rPr>
          <w:sz w:val="26"/>
          <w:szCs w:val="26"/>
        </w:rPr>
        <w:t xml:space="preserve">инимальная длина запроса для запуска поиска составляет </w:t>
      </w:r>
      <w:r w:rsidR="00602FC2">
        <w:rPr>
          <w:sz w:val="26"/>
          <w:szCs w:val="26"/>
        </w:rPr>
        <w:t>1</w:t>
      </w:r>
      <w:r w:rsidRPr="00626FC9">
        <w:rPr>
          <w:sz w:val="26"/>
          <w:szCs w:val="26"/>
        </w:rPr>
        <w:t xml:space="preserve"> символ</w:t>
      </w:r>
      <w:r>
        <w:rPr>
          <w:sz w:val="26"/>
          <w:szCs w:val="26"/>
        </w:rPr>
        <w:t>.</w:t>
      </w:r>
      <w:r w:rsidR="00DE2007">
        <w:rPr>
          <w:sz w:val="26"/>
          <w:szCs w:val="26"/>
        </w:rPr>
        <w:t xml:space="preserve"> </w:t>
      </w:r>
      <w:r w:rsidR="00654E4E">
        <w:rPr>
          <w:sz w:val="26"/>
          <w:szCs w:val="26"/>
        </w:rPr>
        <w:t xml:space="preserve">Ограничение на количество выводимых контрагентов равно 2000 </w:t>
      </w:r>
      <w:r w:rsidR="00355855">
        <w:rPr>
          <w:sz w:val="26"/>
          <w:szCs w:val="26"/>
        </w:rPr>
        <w:t>записей</w:t>
      </w:r>
      <w:r w:rsidR="00654E4E">
        <w:rPr>
          <w:sz w:val="26"/>
          <w:szCs w:val="26"/>
        </w:rPr>
        <w:t xml:space="preserve">. </w:t>
      </w:r>
    </w:p>
    <w:p w14:paraId="60B8BC66" w14:textId="2D086E2A" w:rsidR="00B20583" w:rsidRPr="000A41C5" w:rsidRDefault="00B20583" w:rsidP="000A41C5">
      <w:pPr>
        <w:pStyle w:val="10"/>
        <w:ind w:firstLine="709"/>
        <w:rPr>
          <w:sz w:val="26"/>
          <w:szCs w:val="26"/>
        </w:rPr>
      </w:pPr>
      <w:r w:rsidRPr="000A41C5">
        <w:rPr>
          <w:sz w:val="26"/>
          <w:szCs w:val="26"/>
        </w:rPr>
        <w:t xml:space="preserve">Символы </w:t>
      </w:r>
      <w:r w:rsidR="00746D20">
        <w:rPr>
          <w:sz w:val="26"/>
          <w:szCs w:val="26"/>
        </w:rPr>
        <w:t>«</w:t>
      </w:r>
      <w:r w:rsidRPr="000A41C5">
        <w:rPr>
          <w:sz w:val="26"/>
          <w:szCs w:val="26"/>
        </w:rPr>
        <w:t>*</w:t>
      </w:r>
      <w:r w:rsidR="00746D20">
        <w:rPr>
          <w:sz w:val="26"/>
          <w:szCs w:val="26"/>
        </w:rPr>
        <w:t>»</w:t>
      </w:r>
      <w:r w:rsidRPr="000A41C5">
        <w:rPr>
          <w:sz w:val="26"/>
          <w:szCs w:val="26"/>
        </w:rPr>
        <w:t xml:space="preserve"> и </w:t>
      </w:r>
      <w:r w:rsidR="00746D20">
        <w:rPr>
          <w:sz w:val="26"/>
          <w:szCs w:val="26"/>
        </w:rPr>
        <w:t>«</w:t>
      </w:r>
      <w:r w:rsidRPr="000A41C5">
        <w:rPr>
          <w:sz w:val="26"/>
          <w:szCs w:val="26"/>
        </w:rPr>
        <w:t>?</w:t>
      </w:r>
      <w:r w:rsidR="00746D20">
        <w:rPr>
          <w:sz w:val="26"/>
          <w:szCs w:val="26"/>
        </w:rPr>
        <w:t>»</w:t>
      </w:r>
      <w:r w:rsidRPr="000A41C5">
        <w:rPr>
          <w:sz w:val="26"/>
          <w:szCs w:val="26"/>
        </w:rPr>
        <w:t xml:space="preserve"> являются символами подстановки, используемыми для замены других символов или последовательностей символов.</w:t>
      </w:r>
    </w:p>
    <w:p w14:paraId="2A207B8F" w14:textId="1F5ECB18" w:rsidR="00B20583" w:rsidRDefault="00B20583">
      <w:pPr>
        <w:pStyle w:val="10"/>
        <w:ind w:firstLine="709"/>
        <w:rPr>
          <w:sz w:val="26"/>
          <w:szCs w:val="26"/>
        </w:rPr>
      </w:pPr>
      <w:r w:rsidRPr="000A41C5">
        <w:rPr>
          <w:sz w:val="26"/>
          <w:szCs w:val="26"/>
        </w:rPr>
        <w:t xml:space="preserve">При поиске «*» система отобразит список террористов/экстремистов. Это правила источника Росфинмониторинг: все записи по контрагентам данного источника индуцированы «*». </w:t>
      </w:r>
    </w:p>
    <w:p w14:paraId="12A20BCC" w14:textId="4B5BDA0D" w:rsidR="006A5399" w:rsidRPr="000A41C5" w:rsidRDefault="006A5399" w:rsidP="000A41C5">
      <w:pPr>
        <w:pStyle w:val="10"/>
        <w:ind w:firstLine="709"/>
        <w:rPr>
          <w:sz w:val="26"/>
          <w:szCs w:val="26"/>
        </w:rPr>
      </w:pPr>
      <w:r w:rsidRPr="000A41C5">
        <w:rPr>
          <w:sz w:val="26"/>
          <w:szCs w:val="26"/>
        </w:rPr>
        <w:t>Запрос, состоящий только из пробелов, будет считаться пустым. Такой запрос не будет обрабатываться.</w:t>
      </w:r>
    </w:p>
    <w:p w14:paraId="61B1A3DE" w14:textId="1E450849" w:rsidR="003461A6" w:rsidRPr="006F36D4" w:rsidRDefault="003461A6" w:rsidP="00626FC9">
      <w:pPr>
        <w:pStyle w:val="10"/>
        <w:ind w:firstLine="709"/>
        <w:rPr>
          <w:sz w:val="26"/>
          <w:szCs w:val="26"/>
        </w:rPr>
      </w:pPr>
      <w:r>
        <w:rPr>
          <w:sz w:val="26"/>
          <w:szCs w:val="26"/>
        </w:rPr>
        <w:t>В</w:t>
      </w:r>
      <w:r w:rsidR="00202825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системе реализован приоритет по выводу найденных контрагентов: первыми выводятся дисквалифицированные лица, затем террористы/экстремисты, затем ФЛ-банкроты, а далее </w:t>
      </w:r>
      <w:r w:rsidR="00DD688D">
        <w:rPr>
          <w:sz w:val="26"/>
          <w:szCs w:val="26"/>
        </w:rPr>
        <w:t>–</w:t>
      </w:r>
      <w:r>
        <w:rPr>
          <w:sz w:val="26"/>
          <w:szCs w:val="26"/>
        </w:rPr>
        <w:t xml:space="preserve"> ЮЛ</w:t>
      </w:r>
      <w:r w:rsidR="00DD688D">
        <w:rPr>
          <w:sz w:val="26"/>
          <w:szCs w:val="26"/>
        </w:rPr>
        <w:t xml:space="preserve">, </w:t>
      </w:r>
      <w:r>
        <w:rPr>
          <w:sz w:val="26"/>
          <w:szCs w:val="26"/>
        </w:rPr>
        <w:t>ИП</w:t>
      </w:r>
      <w:bookmarkStart w:id="66" w:name="_Hlk133387999"/>
      <w:r w:rsidR="00DD688D">
        <w:rPr>
          <w:sz w:val="26"/>
          <w:szCs w:val="26"/>
        </w:rPr>
        <w:t xml:space="preserve">, </w:t>
      </w:r>
      <w:r w:rsidR="00DD688D" w:rsidRPr="00A47138">
        <w:rPr>
          <w:sz w:val="26"/>
          <w:szCs w:val="26"/>
        </w:rPr>
        <w:t>филиалы, представительства иностранных юридических лиц</w:t>
      </w:r>
      <w:bookmarkEnd w:id="66"/>
      <w:r w:rsidR="007B4315">
        <w:rPr>
          <w:sz w:val="26"/>
          <w:szCs w:val="26"/>
        </w:rPr>
        <w:t>.</w:t>
      </w:r>
    </w:p>
    <w:p w14:paraId="3255DBC8" w14:textId="6C95BE96" w:rsidR="001328BF" w:rsidRDefault="001328BF" w:rsidP="000A41C5">
      <w:pPr>
        <w:pStyle w:val="10"/>
        <w:ind w:firstLine="0"/>
        <w:rPr>
          <w:sz w:val="26"/>
          <w:szCs w:val="26"/>
        </w:rPr>
      </w:pPr>
    </w:p>
    <w:p w14:paraId="205CC90C" w14:textId="595BA984" w:rsidR="001328BF" w:rsidRDefault="00593716" w:rsidP="001328BF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0FB2218" wp14:editId="6EE06052">
            <wp:extent cx="5488094" cy="17354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094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118D" w14:textId="77777777" w:rsidR="00C12414" w:rsidRDefault="00C12414" w:rsidP="000A41C5">
      <w:pPr>
        <w:pStyle w:val="10"/>
        <w:ind w:firstLine="0"/>
        <w:jc w:val="center"/>
        <w:rPr>
          <w:sz w:val="26"/>
          <w:szCs w:val="26"/>
        </w:rPr>
      </w:pPr>
    </w:p>
    <w:p w14:paraId="5C63F74B" w14:textId="494BE6FD" w:rsidR="00B2006D" w:rsidRPr="006F36D4" w:rsidDel="000971C8" w:rsidRDefault="00B2006D" w:rsidP="00C86264">
      <w:pPr>
        <w:pStyle w:val="10"/>
        <w:ind w:firstLine="708"/>
        <w:rPr>
          <w:del w:id="67" w:author="Viktor Kolokoltsev" w:date="2024-04-21T22:39:00Z"/>
          <w:sz w:val="26"/>
          <w:szCs w:val="26"/>
        </w:rPr>
      </w:pPr>
      <w:del w:id="68" w:author="Viktor Kolokoltsev" w:date="2024-04-21T22:39:00Z">
        <w:r w:rsidRPr="006F36D4" w:rsidDel="000971C8">
          <w:rPr>
            <w:sz w:val="26"/>
            <w:szCs w:val="26"/>
          </w:rPr>
          <w:delText xml:space="preserve">В модуле </w:delText>
        </w:r>
        <w:r w:rsidRPr="006F36D4" w:rsidDel="000971C8">
          <w:rPr>
            <w:b/>
            <w:sz w:val="26"/>
            <w:szCs w:val="26"/>
          </w:rPr>
          <w:delText>«Поиск»</w:delText>
        </w:r>
        <w:r w:rsidR="00581C06" w:rsidRPr="006F36D4" w:rsidDel="000971C8">
          <w:rPr>
            <w:sz w:val="26"/>
            <w:szCs w:val="26"/>
          </w:rPr>
          <w:delText xml:space="preserve"> пользователю доступны </w:delText>
        </w:r>
        <w:r w:rsidR="00581C06" w:rsidRPr="006F36D4" w:rsidDel="000971C8">
          <w:rPr>
            <w:b/>
            <w:sz w:val="26"/>
            <w:szCs w:val="26"/>
          </w:rPr>
          <w:delText>переключатель клавиатуры</w:delText>
        </w:r>
        <w:r w:rsidR="00581C06" w:rsidRPr="006F36D4" w:rsidDel="000971C8">
          <w:rPr>
            <w:sz w:val="26"/>
            <w:szCs w:val="26"/>
          </w:rPr>
          <w:delText xml:space="preserve"> (автоматически переключает раскладку клавиатуры при </w:delText>
        </w:r>
        <w:r w:rsidR="00337C9D" w:rsidRPr="006F36D4" w:rsidDel="000971C8">
          <w:rPr>
            <w:sz w:val="26"/>
            <w:szCs w:val="26"/>
          </w:rPr>
          <w:delText>не переключенной</w:delText>
        </w:r>
        <w:r w:rsidR="001C0013" w:rsidRPr="006F36D4" w:rsidDel="000971C8">
          <w:rPr>
            <w:sz w:val="26"/>
            <w:szCs w:val="26"/>
          </w:rPr>
          <w:delText xml:space="preserve"> </w:delText>
        </w:r>
        <w:r w:rsidR="001C0013" w:rsidRPr="006F36D4" w:rsidDel="000971C8">
          <w:rPr>
            <w:sz w:val="26"/>
            <w:szCs w:val="26"/>
          </w:rPr>
          <w:lastRenderedPageBreak/>
          <w:delText>раскладке</w:delText>
        </w:r>
        <w:r w:rsidR="00581C06" w:rsidRPr="006F36D4" w:rsidDel="000971C8">
          <w:rPr>
            <w:sz w:val="26"/>
            <w:szCs w:val="26"/>
          </w:rPr>
          <w:delText xml:space="preserve">), поиск только действующих контрагентов (при выборе чек-бокса </w:delText>
        </w:r>
        <w:r w:rsidR="00581C06" w:rsidRPr="006F36D4" w:rsidDel="000971C8">
          <w:rPr>
            <w:b/>
            <w:sz w:val="26"/>
            <w:szCs w:val="26"/>
          </w:rPr>
          <w:delText>«Только действующие»</w:delText>
        </w:r>
        <w:r w:rsidR="00581C06" w:rsidRPr="006F36D4" w:rsidDel="000971C8">
          <w:rPr>
            <w:sz w:val="26"/>
            <w:szCs w:val="26"/>
          </w:rPr>
          <w:delText>)</w:delText>
        </w:r>
        <w:r w:rsidR="00BE328D" w:rsidDel="000971C8">
          <w:rPr>
            <w:sz w:val="26"/>
            <w:szCs w:val="26"/>
          </w:rPr>
          <w:delText>.</w:delText>
        </w:r>
      </w:del>
    </w:p>
    <w:p w14:paraId="6F536EA4" w14:textId="1CD01453" w:rsidR="006A7359" w:rsidRPr="006F36D4" w:rsidRDefault="002D2CE5">
      <w:pPr>
        <w:pStyle w:val="10"/>
        <w:ind w:firstLine="708"/>
        <w:rPr>
          <w:sz w:val="26"/>
          <w:szCs w:val="26"/>
        </w:rPr>
        <w:pPrChange w:id="69" w:author="Viktor Kolokoltsev" w:date="2024-04-21T22:39:00Z">
          <w:pPr>
            <w:pStyle w:val="10"/>
            <w:ind w:firstLine="709"/>
          </w:pPr>
        </w:pPrChange>
      </w:pPr>
      <w:r w:rsidRPr="006F36D4">
        <w:rPr>
          <w:sz w:val="26"/>
          <w:szCs w:val="26"/>
        </w:rPr>
        <w:t xml:space="preserve">Далее необходимо нажать на клавишу </w:t>
      </w:r>
      <w:r w:rsidRPr="006F36D4">
        <w:rPr>
          <w:b/>
          <w:sz w:val="26"/>
          <w:szCs w:val="26"/>
        </w:rPr>
        <w:t>[</w:t>
      </w:r>
      <w:r w:rsidRPr="006F36D4">
        <w:rPr>
          <w:b/>
          <w:sz w:val="26"/>
          <w:szCs w:val="26"/>
          <w:lang w:val="en-US"/>
        </w:rPr>
        <w:t>Enter</w:t>
      </w:r>
      <w:r w:rsidRPr="006F36D4">
        <w:rPr>
          <w:b/>
          <w:sz w:val="26"/>
          <w:szCs w:val="26"/>
        </w:rPr>
        <w:t xml:space="preserve">] </w:t>
      </w:r>
      <w:r w:rsidRPr="006F36D4">
        <w:rPr>
          <w:sz w:val="26"/>
          <w:szCs w:val="26"/>
        </w:rPr>
        <w:t xml:space="preserve">или кликнуть мышью по кнопке с изображением </w:t>
      </w:r>
      <w:r w:rsidRPr="006F36D4">
        <w:rPr>
          <w:b/>
          <w:sz w:val="26"/>
          <w:szCs w:val="26"/>
        </w:rPr>
        <w:t>лупы</w:t>
      </w:r>
      <w:r w:rsidRPr="006F36D4">
        <w:rPr>
          <w:sz w:val="26"/>
          <w:szCs w:val="26"/>
        </w:rPr>
        <w:t>. Система формирует и посылает запрос в хранилище данных, получает от него ответ и отображает результат в виде списка компаний с указанием названия, ИНН, ОГРН</w:t>
      </w:r>
      <w:r w:rsidR="00350F38">
        <w:rPr>
          <w:sz w:val="26"/>
          <w:szCs w:val="26"/>
        </w:rPr>
        <w:t xml:space="preserve">, </w:t>
      </w:r>
      <w:r w:rsidR="00157882">
        <w:rPr>
          <w:sz w:val="26"/>
          <w:szCs w:val="26"/>
        </w:rPr>
        <w:t xml:space="preserve">НЗА, </w:t>
      </w:r>
      <w:r w:rsidR="00350F38">
        <w:rPr>
          <w:sz w:val="26"/>
          <w:szCs w:val="26"/>
        </w:rPr>
        <w:t>ОГРНИП</w:t>
      </w:r>
      <w:r w:rsidRPr="00337C9D">
        <w:rPr>
          <w:sz w:val="26"/>
          <w:szCs w:val="26"/>
        </w:rPr>
        <w:t>,</w:t>
      </w:r>
      <w:r w:rsidR="00477DAC" w:rsidRPr="00337C9D">
        <w:rPr>
          <w:sz w:val="26"/>
          <w:szCs w:val="26"/>
        </w:rPr>
        <w:t xml:space="preserve"> СНИЛС</w:t>
      </w:r>
      <w:r w:rsidR="00BF1010">
        <w:rPr>
          <w:sz w:val="26"/>
          <w:szCs w:val="26"/>
        </w:rPr>
        <w:t xml:space="preserve"> физического лица,</w:t>
      </w:r>
      <w:r w:rsidRPr="00337C9D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юридического адреса, а также статуса компании (по ЕГРЮЛ).</w:t>
      </w:r>
    </w:p>
    <w:p w14:paraId="28DB731A" w14:textId="5C7BAF45" w:rsidR="00021E44" w:rsidRPr="006F36D4" w:rsidRDefault="005B1013" w:rsidP="00CD7C07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Над строкой заголовков результатов поиска показывается число найденных компаний.</w:t>
      </w:r>
    </w:p>
    <w:p w14:paraId="05DB82C5" w14:textId="77777777" w:rsidR="005B1013" w:rsidRPr="006F36D4" w:rsidRDefault="00E84E4C" w:rsidP="00017479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Статус компании принимает значение в соответствии с</w:t>
      </w:r>
      <w:r w:rsidR="000B07FA" w:rsidRPr="006F36D4">
        <w:rPr>
          <w:sz w:val="26"/>
          <w:szCs w:val="26"/>
        </w:rPr>
        <w:t>о значением, указанным в источнике</w:t>
      </w:r>
      <w:r w:rsidRPr="006F36D4">
        <w:rPr>
          <w:sz w:val="26"/>
          <w:szCs w:val="26"/>
        </w:rPr>
        <w:t xml:space="preserve"> ЕГРЮЛ</w:t>
      </w:r>
      <w:r w:rsidR="000B07FA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/</w:t>
      </w:r>
      <w:r w:rsidR="000B07FA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ЕГРИП</w:t>
      </w:r>
      <w:r w:rsidR="000B07FA" w:rsidRPr="006F36D4">
        <w:rPr>
          <w:sz w:val="26"/>
          <w:szCs w:val="26"/>
        </w:rPr>
        <w:t xml:space="preserve"> (ФНС),</w:t>
      </w:r>
      <w:r w:rsidR="00E555B2" w:rsidRPr="006F36D4">
        <w:rPr>
          <w:sz w:val="26"/>
          <w:szCs w:val="26"/>
        </w:rPr>
        <w:t xml:space="preserve"> и </w:t>
      </w:r>
      <w:r w:rsidR="000B07FA" w:rsidRPr="006F36D4">
        <w:rPr>
          <w:sz w:val="26"/>
          <w:szCs w:val="26"/>
        </w:rPr>
        <w:t>отмечается</w:t>
      </w:r>
      <w:r w:rsidR="007C08DF" w:rsidRPr="006F36D4">
        <w:rPr>
          <w:sz w:val="26"/>
          <w:szCs w:val="26"/>
        </w:rPr>
        <w:t xml:space="preserve"> </w:t>
      </w:r>
      <w:r w:rsidR="007C08DF" w:rsidRPr="006F36D4">
        <w:rPr>
          <w:b/>
          <w:sz w:val="26"/>
          <w:szCs w:val="26"/>
        </w:rPr>
        <w:t>красным/оранжевым/зел</w:t>
      </w:r>
      <w:r w:rsidR="003E150C">
        <w:rPr>
          <w:b/>
          <w:sz w:val="26"/>
          <w:szCs w:val="26"/>
        </w:rPr>
        <w:t>ё</w:t>
      </w:r>
      <w:r w:rsidR="007C08DF" w:rsidRPr="006F36D4">
        <w:rPr>
          <w:b/>
          <w:sz w:val="26"/>
          <w:szCs w:val="26"/>
        </w:rPr>
        <w:t>ным значком</w:t>
      </w:r>
      <w:r w:rsidR="007C08DF" w:rsidRPr="006F36D4">
        <w:rPr>
          <w:sz w:val="26"/>
          <w:szCs w:val="26"/>
        </w:rPr>
        <w:t xml:space="preserve"> в зависимости от значения. При наведении на значок статуса появляется </w:t>
      </w:r>
      <w:proofErr w:type="spellStart"/>
      <w:r w:rsidR="001506B6" w:rsidRPr="006F36D4">
        <w:rPr>
          <w:b/>
          <w:sz w:val="26"/>
          <w:szCs w:val="26"/>
        </w:rPr>
        <w:t>хинт</w:t>
      </w:r>
      <w:proofErr w:type="spellEnd"/>
      <w:r w:rsidR="001506B6" w:rsidRPr="006F36D4">
        <w:rPr>
          <w:b/>
          <w:sz w:val="26"/>
          <w:szCs w:val="26"/>
        </w:rPr>
        <w:t xml:space="preserve"> </w:t>
      </w:r>
      <w:r w:rsidR="007C08DF" w:rsidRPr="006F36D4">
        <w:rPr>
          <w:b/>
          <w:sz w:val="26"/>
          <w:szCs w:val="26"/>
        </w:rPr>
        <w:t>(</w:t>
      </w:r>
      <w:r w:rsidR="00F7585A" w:rsidRPr="006F36D4">
        <w:rPr>
          <w:b/>
          <w:sz w:val="26"/>
          <w:szCs w:val="26"/>
          <w:lang w:val="en-US"/>
        </w:rPr>
        <w:t>hint</w:t>
      </w:r>
      <w:r w:rsidR="00F7585A" w:rsidRPr="006F36D4">
        <w:rPr>
          <w:b/>
          <w:sz w:val="26"/>
          <w:szCs w:val="26"/>
        </w:rPr>
        <w:t xml:space="preserve">: </w:t>
      </w:r>
      <w:r w:rsidR="007C08DF" w:rsidRPr="006F36D4">
        <w:rPr>
          <w:b/>
          <w:sz w:val="26"/>
          <w:szCs w:val="26"/>
        </w:rPr>
        <w:t>всплывающая подсказка)</w:t>
      </w:r>
      <w:r w:rsidR="007C08DF" w:rsidRPr="006F36D4">
        <w:rPr>
          <w:sz w:val="26"/>
          <w:szCs w:val="26"/>
        </w:rPr>
        <w:t xml:space="preserve"> с расшифровкой значения.</w:t>
      </w:r>
      <w:r w:rsidR="00881C31" w:rsidRPr="006F36D4">
        <w:rPr>
          <w:sz w:val="26"/>
          <w:szCs w:val="26"/>
        </w:rPr>
        <w:t xml:space="preserve"> Лица, причастные к экстремистской или террористической деятельности, отмечаются </w:t>
      </w:r>
      <w:r w:rsidR="00881C31" w:rsidRPr="00D572A4">
        <w:rPr>
          <w:b/>
          <w:sz w:val="26"/>
          <w:szCs w:val="26"/>
        </w:rPr>
        <w:t>значком т</w:t>
      </w:r>
      <w:r w:rsidR="000346EC">
        <w:rPr>
          <w:b/>
          <w:sz w:val="26"/>
          <w:szCs w:val="26"/>
        </w:rPr>
        <w:t>ё</w:t>
      </w:r>
      <w:r w:rsidR="00881C31" w:rsidRPr="00D572A4">
        <w:rPr>
          <w:b/>
          <w:sz w:val="26"/>
          <w:szCs w:val="26"/>
        </w:rPr>
        <w:t>много/ч</w:t>
      </w:r>
      <w:r w:rsidR="000346EC">
        <w:rPr>
          <w:b/>
          <w:sz w:val="26"/>
          <w:szCs w:val="26"/>
        </w:rPr>
        <w:t>ё</w:t>
      </w:r>
      <w:r w:rsidR="00881C31" w:rsidRPr="00D572A4">
        <w:rPr>
          <w:b/>
          <w:sz w:val="26"/>
          <w:szCs w:val="26"/>
        </w:rPr>
        <w:t>рного</w:t>
      </w:r>
      <w:r w:rsidR="00881C31" w:rsidRPr="006F36D4">
        <w:rPr>
          <w:sz w:val="26"/>
          <w:szCs w:val="26"/>
        </w:rPr>
        <w:t xml:space="preserve"> цвета.</w:t>
      </w:r>
    </w:p>
    <w:p w14:paraId="51346D46" w14:textId="77777777" w:rsidR="001233A8" w:rsidRDefault="001233A8" w:rsidP="00C27D20">
      <w:pPr>
        <w:pStyle w:val="10"/>
        <w:ind w:firstLine="0"/>
        <w:rPr>
          <w:noProof/>
          <w:sz w:val="26"/>
          <w:szCs w:val="26"/>
        </w:rPr>
      </w:pPr>
    </w:p>
    <w:p w14:paraId="14E0A611" w14:textId="4C37B82A" w:rsidR="00A71552" w:rsidRPr="006F36D4" w:rsidRDefault="00060CA5" w:rsidP="00C27D20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F112C99" wp14:editId="59CA1A91">
            <wp:extent cx="5940425" cy="2183441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1258" w14:textId="77777777" w:rsidR="00051542" w:rsidRPr="00A71552" w:rsidRDefault="00051542" w:rsidP="00CD7C07">
      <w:pPr>
        <w:pStyle w:val="10"/>
        <w:ind w:firstLine="0"/>
      </w:pPr>
      <w:bookmarkStart w:id="70" w:name="_Toc100743256"/>
      <w:bookmarkStart w:id="71" w:name="_Toc100743411"/>
      <w:bookmarkStart w:id="72" w:name="_Toc100743478"/>
      <w:bookmarkStart w:id="73" w:name="_Toc100743547"/>
      <w:bookmarkStart w:id="74" w:name="_Toc105767418"/>
      <w:bookmarkStart w:id="75" w:name="_Toc105767488"/>
      <w:bookmarkStart w:id="76" w:name="_Toc105770704"/>
      <w:bookmarkStart w:id="77" w:name="_Toc105770774"/>
      <w:bookmarkStart w:id="78" w:name="_Toc105771307"/>
      <w:bookmarkStart w:id="79" w:name="_Toc107322088"/>
      <w:bookmarkStart w:id="80" w:name="_Toc108440095"/>
      <w:bookmarkStart w:id="81" w:name="_Toc108440229"/>
      <w:bookmarkStart w:id="82" w:name="_Toc108687367"/>
      <w:bookmarkStart w:id="83" w:name="_Toc100743479"/>
      <w:bookmarkStart w:id="84" w:name="_Toc100743548"/>
      <w:bookmarkStart w:id="85" w:name="_Toc105770705"/>
      <w:bookmarkStart w:id="86" w:name="_Toc105770775"/>
      <w:bookmarkStart w:id="87" w:name="_Toc105771308"/>
      <w:bookmarkStart w:id="88" w:name="_Toc107322089"/>
      <w:bookmarkStart w:id="89" w:name="_Toc108440230"/>
      <w:bookmarkStart w:id="90" w:name="_Toc108687368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3E30F334" w14:textId="105C10A7" w:rsidR="00E84E4C" w:rsidRPr="006F36D4" w:rsidRDefault="00844D54" w:rsidP="00CD7C07">
      <w:pPr>
        <w:pStyle w:val="6"/>
        <w:numPr>
          <w:ilvl w:val="2"/>
          <w:numId w:val="63"/>
        </w:numPr>
        <w:spacing w:line="360" w:lineRule="auto"/>
        <w:ind w:left="709"/>
        <w:rPr>
          <w:szCs w:val="26"/>
        </w:rPr>
      </w:pPr>
      <w:bookmarkStart w:id="91" w:name="_Toc100743480"/>
      <w:bookmarkStart w:id="92" w:name="_Toc100743549"/>
      <w:bookmarkStart w:id="93" w:name="_Toc105770706"/>
      <w:bookmarkStart w:id="94" w:name="_Toc105770776"/>
      <w:bookmarkStart w:id="95" w:name="_Toc105771309"/>
      <w:bookmarkStart w:id="96" w:name="_Toc107322090"/>
      <w:bookmarkStart w:id="97" w:name="_Toc108440231"/>
      <w:bookmarkStart w:id="98" w:name="_Toc108687369"/>
      <w:bookmarkStart w:id="99" w:name="_Toc167903369"/>
      <w:bookmarkEnd w:id="91"/>
      <w:bookmarkEnd w:id="92"/>
      <w:bookmarkEnd w:id="93"/>
      <w:bookmarkEnd w:id="94"/>
      <w:bookmarkEnd w:id="95"/>
      <w:bookmarkEnd w:id="96"/>
      <w:bookmarkEnd w:id="97"/>
      <w:bookmarkEnd w:id="98"/>
      <w:r w:rsidRPr="00337C9D">
        <w:rPr>
          <w:szCs w:val="26"/>
        </w:rPr>
        <w:t xml:space="preserve">Дополнительный </w:t>
      </w:r>
      <w:r w:rsidR="00E84E4C" w:rsidRPr="00337C9D">
        <w:rPr>
          <w:szCs w:val="26"/>
        </w:rPr>
        <w:t>поиск</w:t>
      </w:r>
      <w:bookmarkEnd w:id="99"/>
    </w:p>
    <w:p w14:paraId="76EEE043" w14:textId="3DBF0717" w:rsidR="00E84E4C" w:rsidRPr="006F36D4" w:rsidRDefault="00597DCB" w:rsidP="00597DCB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уточнения запроса и с целью сужения круга поиска, необходимо воспользоваться </w:t>
      </w:r>
      <w:r w:rsidR="001506B6" w:rsidRPr="006F36D4">
        <w:rPr>
          <w:b/>
          <w:sz w:val="26"/>
          <w:szCs w:val="26"/>
        </w:rPr>
        <w:t>П</w:t>
      </w:r>
      <w:r w:rsidRPr="006F36D4">
        <w:rPr>
          <w:b/>
          <w:sz w:val="26"/>
          <w:szCs w:val="26"/>
        </w:rPr>
        <w:t>олем ввода</w:t>
      </w:r>
      <w:r w:rsidRPr="006F36D4">
        <w:rPr>
          <w:sz w:val="26"/>
          <w:szCs w:val="26"/>
        </w:rPr>
        <w:t xml:space="preserve"> уточняющего фильтра, доступным при нажатии на кнопку </w:t>
      </w:r>
      <w:r w:rsidR="001506B6" w:rsidRPr="006F36D4">
        <w:rPr>
          <w:b/>
          <w:sz w:val="26"/>
          <w:szCs w:val="26"/>
        </w:rPr>
        <w:t>Л</w:t>
      </w:r>
      <w:r w:rsidRPr="006F36D4">
        <w:rPr>
          <w:b/>
          <w:sz w:val="26"/>
          <w:szCs w:val="26"/>
        </w:rPr>
        <w:t>упы</w:t>
      </w:r>
      <w:r w:rsidRPr="006F36D4">
        <w:rPr>
          <w:sz w:val="26"/>
          <w:szCs w:val="26"/>
        </w:rPr>
        <w:t xml:space="preserve"> под </w:t>
      </w:r>
      <w:r w:rsidR="00A34191" w:rsidRPr="006F36D4">
        <w:rPr>
          <w:sz w:val="26"/>
          <w:szCs w:val="26"/>
        </w:rPr>
        <w:t>поисковой строкой.</w:t>
      </w:r>
      <w:r w:rsidR="00DC5A3C">
        <w:rPr>
          <w:sz w:val="26"/>
          <w:szCs w:val="26"/>
        </w:rPr>
        <w:t xml:space="preserve"> </w:t>
      </w:r>
      <w:del w:id="100" w:author="Viktor Kolokoltsev" w:date="2024-02-08T18:14:00Z">
        <w:r w:rsidR="00DC5A3C" w:rsidDel="00044B48">
          <w:rPr>
            <w:sz w:val="26"/>
            <w:szCs w:val="26"/>
          </w:rPr>
          <w:delText>Ограничение на количество выводимых контрагентов равно 99 записей.</w:delText>
        </w:r>
      </w:del>
    </w:p>
    <w:p w14:paraId="451E6A64" w14:textId="77777777" w:rsidR="001506B6" w:rsidRPr="006F36D4" w:rsidRDefault="001506B6" w:rsidP="00597DCB">
      <w:pPr>
        <w:pStyle w:val="10"/>
        <w:ind w:firstLine="708"/>
        <w:rPr>
          <w:sz w:val="26"/>
          <w:szCs w:val="26"/>
        </w:rPr>
      </w:pPr>
    </w:p>
    <w:p w14:paraId="5867C439" w14:textId="645B924F" w:rsidR="00902B1A" w:rsidRPr="006F36D4" w:rsidRDefault="00844D54" w:rsidP="00C27D20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87F7F6" wp14:editId="420E79A0">
            <wp:extent cx="5940425" cy="2979803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F18B" w14:textId="77777777" w:rsidR="00902B1A" w:rsidRDefault="00902B1A" w:rsidP="00061DE1">
      <w:pPr>
        <w:pStyle w:val="10"/>
        <w:ind w:firstLine="0"/>
        <w:rPr>
          <w:sz w:val="26"/>
          <w:szCs w:val="26"/>
        </w:rPr>
      </w:pPr>
    </w:p>
    <w:p w14:paraId="6789DF19" w14:textId="2808DB82" w:rsidR="00753296" w:rsidRPr="006F36D4" w:rsidRDefault="008E3919" w:rsidP="00CD7C07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После ввода уточняющего запроса нужно нажать клавишу </w:t>
      </w:r>
      <w:r w:rsidRPr="00902B1A">
        <w:rPr>
          <w:b/>
          <w:bCs/>
          <w:sz w:val="26"/>
          <w:szCs w:val="26"/>
        </w:rPr>
        <w:t>[</w:t>
      </w:r>
      <w:r w:rsidRPr="00CD7C07">
        <w:rPr>
          <w:b/>
          <w:bCs/>
          <w:sz w:val="26"/>
          <w:szCs w:val="26"/>
        </w:rPr>
        <w:t>Enter</w:t>
      </w:r>
      <w:r w:rsidRPr="00902B1A">
        <w:rPr>
          <w:b/>
          <w:bCs/>
          <w:sz w:val="26"/>
          <w:szCs w:val="26"/>
        </w:rPr>
        <w:t>].</w:t>
      </w:r>
    </w:p>
    <w:p w14:paraId="11D8D399" w14:textId="76D9D8E6" w:rsidR="00902B1A" w:rsidRPr="006F36D4" w:rsidRDefault="008E3919" w:rsidP="00867743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Повторный клик по иконке с </w:t>
      </w:r>
      <w:r w:rsidR="001506B6" w:rsidRPr="006F36D4">
        <w:rPr>
          <w:b/>
          <w:sz w:val="26"/>
          <w:szCs w:val="26"/>
        </w:rPr>
        <w:t>Л</w:t>
      </w:r>
      <w:r w:rsidRPr="006F36D4">
        <w:rPr>
          <w:b/>
          <w:sz w:val="26"/>
          <w:szCs w:val="26"/>
        </w:rPr>
        <w:t>упой</w:t>
      </w:r>
      <w:r w:rsidRPr="006F36D4">
        <w:rPr>
          <w:sz w:val="26"/>
          <w:szCs w:val="26"/>
        </w:rPr>
        <w:t xml:space="preserve"> скроет поле ввода.</w:t>
      </w:r>
    </w:p>
    <w:p w14:paraId="5FF1D8A4" w14:textId="1E62E51F" w:rsidR="008E3919" w:rsidRPr="006F36D4" w:rsidRDefault="008E3919" w:rsidP="00CD7C07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Если </w:t>
      </w:r>
      <w:r w:rsidR="001506B6" w:rsidRPr="006F36D4">
        <w:rPr>
          <w:b/>
          <w:sz w:val="26"/>
          <w:szCs w:val="26"/>
        </w:rPr>
        <w:t>Поиск</w:t>
      </w:r>
      <w:r w:rsidRPr="006F36D4">
        <w:rPr>
          <w:sz w:val="26"/>
          <w:szCs w:val="26"/>
        </w:rPr>
        <w:t xml:space="preserve"> производился с применением уточняющего фильтра, под </w:t>
      </w:r>
      <w:r w:rsidR="001506B6" w:rsidRPr="006F36D4">
        <w:rPr>
          <w:b/>
          <w:sz w:val="26"/>
          <w:szCs w:val="26"/>
        </w:rPr>
        <w:t>С</w:t>
      </w:r>
      <w:r w:rsidRPr="006F36D4">
        <w:rPr>
          <w:b/>
          <w:sz w:val="26"/>
          <w:szCs w:val="26"/>
        </w:rPr>
        <w:t>трокой поиска</w:t>
      </w:r>
      <w:r w:rsidRPr="006F36D4">
        <w:rPr>
          <w:sz w:val="26"/>
          <w:szCs w:val="26"/>
        </w:rPr>
        <w:t xml:space="preserve"> отобразится текст уточнения </w:t>
      </w:r>
      <w:r w:rsidR="001506B6" w:rsidRPr="006F36D4">
        <w:rPr>
          <w:sz w:val="26"/>
          <w:szCs w:val="26"/>
        </w:rPr>
        <w:t xml:space="preserve">с </w:t>
      </w:r>
      <w:r w:rsidR="001506B6" w:rsidRPr="006F36D4">
        <w:rPr>
          <w:b/>
          <w:sz w:val="26"/>
          <w:szCs w:val="26"/>
        </w:rPr>
        <w:t>К</w:t>
      </w:r>
      <w:r w:rsidRPr="006F36D4">
        <w:rPr>
          <w:b/>
          <w:sz w:val="26"/>
          <w:szCs w:val="26"/>
        </w:rPr>
        <w:t>рестиком</w:t>
      </w:r>
      <w:r w:rsidRPr="006F36D4">
        <w:rPr>
          <w:sz w:val="26"/>
          <w:szCs w:val="26"/>
        </w:rPr>
        <w:t xml:space="preserve"> для отмены данной дополнительной фильтрации.</w:t>
      </w:r>
    </w:p>
    <w:p w14:paraId="5C10FD3E" w14:textId="2D7F0C03" w:rsidR="001506B6" w:rsidRDefault="00195779" w:rsidP="00C27D20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7E8510D2" wp14:editId="53DCCAB6">
            <wp:extent cx="5809686" cy="3002280"/>
            <wp:effectExtent l="0" t="0" r="635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686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6412" w14:textId="77777777" w:rsidR="006805FC" w:rsidRPr="006805FC" w:rsidRDefault="006805FC" w:rsidP="00CD7C07">
      <w:pPr>
        <w:ind w:left="709" w:hanging="709"/>
      </w:pPr>
    </w:p>
    <w:p w14:paraId="7A8C58B1" w14:textId="28F01A68" w:rsidR="006805FC" w:rsidRDefault="006805FC" w:rsidP="00CD7C07">
      <w:pPr>
        <w:pStyle w:val="6"/>
        <w:numPr>
          <w:ilvl w:val="2"/>
          <w:numId w:val="63"/>
        </w:numPr>
        <w:spacing w:line="360" w:lineRule="auto"/>
        <w:ind w:left="709"/>
        <w:rPr>
          <w:szCs w:val="26"/>
        </w:rPr>
      </w:pPr>
      <w:bookmarkStart w:id="101" w:name="_Toc167903370"/>
      <w:r>
        <w:rPr>
          <w:szCs w:val="26"/>
        </w:rPr>
        <w:t>Расширенный поиск</w:t>
      </w:r>
      <w:bookmarkEnd w:id="101"/>
    </w:p>
    <w:p w14:paraId="2F77CCA6" w14:textId="155F0D42" w:rsidR="00627429" w:rsidRPr="006805FC" w:rsidRDefault="00D3612E" w:rsidP="00CD7C07">
      <w:pPr>
        <w:pStyle w:val="10"/>
        <w:ind w:firstLine="709"/>
        <w:rPr>
          <w:sz w:val="26"/>
          <w:szCs w:val="26"/>
        </w:rPr>
      </w:pPr>
      <w:r w:rsidRPr="006805FC">
        <w:rPr>
          <w:sz w:val="26"/>
          <w:szCs w:val="26"/>
        </w:rPr>
        <w:lastRenderedPageBreak/>
        <w:t xml:space="preserve">Функционал </w:t>
      </w:r>
      <w:r w:rsidRPr="00CD7C07">
        <w:rPr>
          <w:sz w:val="26"/>
          <w:szCs w:val="26"/>
        </w:rPr>
        <w:t>расширенного поиска</w:t>
      </w:r>
      <w:r w:rsidRPr="006805FC">
        <w:rPr>
          <w:sz w:val="26"/>
          <w:szCs w:val="26"/>
        </w:rPr>
        <w:t xml:space="preserve"> </w:t>
      </w:r>
      <w:r w:rsidR="00627429" w:rsidRPr="006805FC">
        <w:rPr>
          <w:sz w:val="26"/>
          <w:szCs w:val="26"/>
        </w:rPr>
        <w:t>предназначен для поиска контрагента</w:t>
      </w:r>
      <w:r w:rsidR="00B3635F" w:rsidRPr="006805FC">
        <w:rPr>
          <w:sz w:val="26"/>
          <w:szCs w:val="26"/>
        </w:rPr>
        <w:t xml:space="preserve"> с использованием дополнительных фильтров</w:t>
      </w:r>
      <w:r w:rsidR="008A2FDE" w:rsidRPr="006805FC">
        <w:rPr>
          <w:sz w:val="26"/>
          <w:szCs w:val="26"/>
        </w:rPr>
        <w:t>.</w:t>
      </w:r>
      <w:r w:rsidR="00627429" w:rsidRPr="006805FC">
        <w:rPr>
          <w:sz w:val="26"/>
          <w:szCs w:val="26"/>
        </w:rPr>
        <w:t xml:space="preserve"> </w:t>
      </w:r>
      <w:r w:rsidR="00BA57E4" w:rsidRPr="006805FC">
        <w:rPr>
          <w:sz w:val="26"/>
          <w:szCs w:val="26"/>
        </w:rPr>
        <w:t>Ограничение на количество выводимых контрагентов равно 99 записей.</w:t>
      </w:r>
    </w:p>
    <w:p w14:paraId="21F2CE21" w14:textId="3EF9582A" w:rsidR="00627429" w:rsidRPr="006F36D4" w:rsidRDefault="00627429" w:rsidP="00627429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Для запроса информации о компании необходимо ввести в </w:t>
      </w:r>
      <w:r>
        <w:rPr>
          <w:b/>
          <w:sz w:val="26"/>
          <w:szCs w:val="26"/>
        </w:rPr>
        <w:t>п</w:t>
      </w:r>
      <w:r w:rsidRPr="006F36D4">
        <w:rPr>
          <w:b/>
          <w:sz w:val="26"/>
          <w:szCs w:val="26"/>
        </w:rPr>
        <w:t>оисковую строку</w:t>
      </w:r>
      <w:r w:rsidRPr="006F36D4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расширенного поиска </w:t>
      </w:r>
      <w:r w:rsidRPr="006F36D4">
        <w:rPr>
          <w:sz w:val="26"/>
          <w:szCs w:val="26"/>
        </w:rPr>
        <w:t>один или несколько следующих параметров:</w:t>
      </w:r>
    </w:p>
    <w:p w14:paraId="7ADA88F3" w14:textId="77777777" w:rsidR="00627429" w:rsidRPr="006F36D4" w:rsidRDefault="00627429" w:rsidP="0062742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Наименование компании;</w:t>
      </w:r>
    </w:p>
    <w:p w14:paraId="2CC4BEA0" w14:textId="77777777" w:rsidR="00627429" w:rsidRPr="006F36D4" w:rsidRDefault="00627429" w:rsidP="0062742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ИНН компании;</w:t>
      </w:r>
    </w:p>
    <w:p w14:paraId="12D1CCC8" w14:textId="512B5625" w:rsidR="00627429" w:rsidRDefault="00627429" w:rsidP="0062742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ОГРН компании;</w:t>
      </w:r>
      <w:r w:rsidR="00DA42AD">
        <w:rPr>
          <w:sz w:val="26"/>
          <w:szCs w:val="26"/>
        </w:rPr>
        <w:tab/>
      </w:r>
    </w:p>
    <w:p w14:paraId="38558277" w14:textId="6B133006" w:rsidR="00DA42AD" w:rsidRDefault="00DA42AD" w:rsidP="0062742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 xml:space="preserve">НЗА </w:t>
      </w:r>
      <w:r w:rsidR="00746798" w:rsidRPr="00A47138">
        <w:rPr>
          <w:sz w:val="26"/>
          <w:szCs w:val="26"/>
        </w:rPr>
        <w:t>иностранного представительства и филиала</w:t>
      </w:r>
      <w:r>
        <w:rPr>
          <w:sz w:val="26"/>
          <w:szCs w:val="26"/>
        </w:rPr>
        <w:t>;</w:t>
      </w:r>
    </w:p>
    <w:p w14:paraId="15A9C12B" w14:textId="77777777" w:rsidR="00627429" w:rsidRDefault="00627429" w:rsidP="0062742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ОГРНИП;</w:t>
      </w:r>
    </w:p>
    <w:p w14:paraId="2C643E0D" w14:textId="77777777" w:rsidR="00627429" w:rsidRDefault="00627429" w:rsidP="0062742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FA4F4B">
        <w:rPr>
          <w:sz w:val="26"/>
          <w:szCs w:val="26"/>
        </w:rPr>
        <w:t xml:space="preserve">СНИЛС </w:t>
      </w:r>
      <w:r>
        <w:rPr>
          <w:sz w:val="26"/>
          <w:szCs w:val="26"/>
        </w:rPr>
        <w:t>физического лица</w:t>
      </w:r>
      <w:r w:rsidRPr="00FA4F4B">
        <w:rPr>
          <w:sz w:val="26"/>
          <w:szCs w:val="26"/>
        </w:rPr>
        <w:t>;</w:t>
      </w:r>
    </w:p>
    <w:p w14:paraId="1CAD51BD" w14:textId="77777777" w:rsidR="00627429" w:rsidRPr="00FA4F4B" w:rsidRDefault="00627429" w:rsidP="0062742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ФИО физического лица;</w:t>
      </w:r>
    </w:p>
    <w:p w14:paraId="40259168" w14:textId="77777777" w:rsidR="00627429" w:rsidRPr="006F36D4" w:rsidRDefault="00627429" w:rsidP="0062742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Адрес компании;</w:t>
      </w:r>
    </w:p>
    <w:p w14:paraId="34CA9C97" w14:textId="4F881892" w:rsidR="00627429" w:rsidRPr="002C6284" w:rsidRDefault="00627429" w:rsidP="00626FC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>Фамилия и Имя руководителя/учредителя.</w:t>
      </w:r>
    </w:p>
    <w:p w14:paraId="0C40AF06" w14:textId="32757DC7" w:rsidR="009E3EAE" w:rsidRDefault="009E3EAE" w:rsidP="00626FC9">
      <w:pPr>
        <w:pStyle w:val="10"/>
        <w:ind w:firstLine="301"/>
        <w:rPr>
          <w:sz w:val="26"/>
          <w:szCs w:val="26"/>
        </w:rPr>
      </w:pPr>
      <w:r w:rsidRPr="006F36D4">
        <w:rPr>
          <w:sz w:val="26"/>
          <w:szCs w:val="26"/>
        </w:rPr>
        <w:t>Для уточнения запроса и с целью с</w:t>
      </w:r>
      <w:r>
        <w:rPr>
          <w:sz w:val="26"/>
          <w:szCs w:val="26"/>
        </w:rPr>
        <w:t>ужения круга поиска, необходимо</w:t>
      </w:r>
      <w:r w:rsidR="00BF69A1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 xml:space="preserve">воспользоваться </w:t>
      </w:r>
      <w:r w:rsidR="00BF69A1">
        <w:rPr>
          <w:b/>
          <w:sz w:val="26"/>
          <w:szCs w:val="26"/>
        </w:rPr>
        <w:t>фильтрами</w:t>
      </w:r>
      <w:r w:rsidRPr="006F36D4">
        <w:rPr>
          <w:sz w:val="26"/>
          <w:szCs w:val="26"/>
        </w:rPr>
        <w:t xml:space="preserve">, </w:t>
      </w:r>
      <w:r w:rsidR="00BF69A1">
        <w:rPr>
          <w:sz w:val="26"/>
          <w:szCs w:val="26"/>
        </w:rPr>
        <w:t>расположенными справа от поисковой строки расширенного поиска или выбрать</w:t>
      </w:r>
      <w:r w:rsidR="002C6284">
        <w:rPr>
          <w:sz w:val="26"/>
          <w:szCs w:val="26"/>
        </w:rPr>
        <w:t>/ввести</w:t>
      </w:r>
      <w:r w:rsidR="00BF69A1">
        <w:rPr>
          <w:sz w:val="26"/>
          <w:szCs w:val="26"/>
        </w:rPr>
        <w:t xml:space="preserve"> ОКВЭД</w:t>
      </w:r>
      <w:r w:rsidR="00B97C94">
        <w:rPr>
          <w:sz w:val="26"/>
          <w:szCs w:val="26"/>
        </w:rPr>
        <w:t>/ы</w:t>
      </w:r>
      <w:r w:rsidR="002C6284">
        <w:rPr>
          <w:sz w:val="26"/>
          <w:szCs w:val="26"/>
        </w:rPr>
        <w:t xml:space="preserve"> искомой компании</w:t>
      </w:r>
      <w:r w:rsidR="00BF69A1">
        <w:rPr>
          <w:sz w:val="26"/>
          <w:szCs w:val="26"/>
        </w:rPr>
        <w:t>.</w:t>
      </w:r>
    </w:p>
    <w:p w14:paraId="66AC42B8" w14:textId="4CEEAA64" w:rsidR="00C147EA" w:rsidRDefault="00C147EA" w:rsidP="00626FC9">
      <w:pPr>
        <w:pStyle w:val="10"/>
        <w:ind w:firstLine="301"/>
        <w:rPr>
          <w:sz w:val="26"/>
          <w:szCs w:val="26"/>
        </w:rPr>
      </w:pPr>
      <w:r>
        <w:rPr>
          <w:sz w:val="26"/>
          <w:szCs w:val="26"/>
        </w:rPr>
        <w:t>Фильтры расширенного поиска:</w:t>
      </w:r>
    </w:p>
    <w:p w14:paraId="3716E9CD" w14:textId="492FE77D" w:rsidR="00C147EA" w:rsidRPr="006F36D4" w:rsidRDefault="00C147EA" w:rsidP="00C147EA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Регион/город</w:t>
      </w:r>
      <w:r>
        <w:rPr>
          <w:sz w:val="26"/>
          <w:szCs w:val="26"/>
          <w:lang w:val="en-US"/>
        </w:rPr>
        <w:t>;</w:t>
      </w:r>
    </w:p>
    <w:p w14:paraId="05143F68" w14:textId="53C19613" w:rsidR="00C147EA" w:rsidRPr="006F36D4" w:rsidRDefault="00C147EA" w:rsidP="00C147EA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Лицензии</w:t>
      </w:r>
      <w:r>
        <w:rPr>
          <w:sz w:val="26"/>
          <w:szCs w:val="26"/>
          <w:lang w:val="en-US"/>
        </w:rPr>
        <w:t>;</w:t>
      </w:r>
    </w:p>
    <w:p w14:paraId="74D13BC4" w14:textId="742C2947" w:rsidR="00C147EA" w:rsidRDefault="00C147EA" w:rsidP="00C147EA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ЮЛ/ФЛ</w:t>
      </w:r>
      <w:r w:rsidR="003B2DC2">
        <w:rPr>
          <w:sz w:val="26"/>
          <w:szCs w:val="26"/>
        </w:rPr>
        <w:t>, в том числе * Только новые, * Наличие дисквалифицированных лиц, * Сведения о недостоверности.</w:t>
      </w:r>
      <w:r>
        <w:rPr>
          <w:sz w:val="26"/>
          <w:szCs w:val="26"/>
        </w:rPr>
        <w:t xml:space="preserve"> </w:t>
      </w:r>
    </w:p>
    <w:p w14:paraId="19EEB6E1" w14:textId="14E17A1F" w:rsidR="00C147EA" w:rsidRPr="00626FC9" w:rsidRDefault="00C147EA" w:rsidP="00C147EA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proofErr w:type="spellStart"/>
      <w:r>
        <w:rPr>
          <w:sz w:val="26"/>
          <w:szCs w:val="26"/>
        </w:rPr>
        <w:t>Г</w:t>
      </w:r>
      <w:r w:rsidR="00CB28A0">
        <w:rPr>
          <w:sz w:val="26"/>
          <w:szCs w:val="26"/>
        </w:rPr>
        <w:t>осЗ</w:t>
      </w:r>
      <w:r>
        <w:rPr>
          <w:sz w:val="26"/>
          <w:szCs w:val="26"/>
        </w:rPr>
        <w:t>акупки</w:t>
      </w:r>
      <w:proofErr w:type="spellEnd"/>
      <w:r w:rsidR="00F3280C">
        <w:rPr>
          <w:sz w:val="26"/>
          <w:szCs w:val="26"/>
        </w:rPr>
        <w:t>: Поставщик/Заказчик, ФЗ</w:t>
      </w:r>
      <w:r w:rsidRPr="00626FC9">
        <w:rPr>
          <w:sz w:val="26"/>
          <w:szCs w:val="26"/>
        </w:rPr>
        <w:t>;</w:t>
      </w:r>
    </w:p>
    <w:p w14:paraId="08A64467" w14:textId="6C2CA529" w:rsidR="00C147EA" w:rsidRPr="00626FC9" w:rsidRDefault="00C147EA" w:rsidP="00C147EA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Арбитраж</w:t>
      </w:r>
      <w:r w:rsidR="00F3280C">
        <w:rPr>
          <w:sz w:val="26"/>
          <w:szCs w:val="26"/>
        </w:rPr>
        <w:t>: Роль контрагента, Сведения о банкротстве</w:t>
      </w:r>
      <w:r w:rsidRPr="00626FC9">
        <w:rPr>
          <w:sz w:val="26"/>
          <w:szCs w:val="26"/>
        </w:rPr>
        <w:t>;</w:t>
      </w:r>
    </w:p>
    <w:p w14:paraId="6E9B9A1C" w14:textId="52168810" w:rsidR="00C147EA" w:rsidRPr="00626FC9" w:rsidRDefault="00C147EA" w:rsidP="00C147EA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ФССП</w:t>
      </w:r>
      <w:r w:rsidR="00F3280C">
        <w:rPr>
          <w:sz w:val="26"/>
          <w:szCs w:val="26"/>
        </w:rPr>
        <w:t>: Наличие активных ИП</w:t>
      </w:r>
      <w:r w:rsidRPr="00626FC9">
        <w:rPr>
          <w:sz w:val="26"/>
          <w:szCs w:val="26"/>
        </w:rPr>
        <w:t>;</w:t>
      </w:r>
    </w:p>
    <w:p w14:paraId="7B0B8B34" w14:textId="30446822" w:rsidR="00C147EA" w:rsidRDefault="00C147EA" w:rsidP="00626FC9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>
        <w:rPr>
          <w:sz w:val="26"/>
          <w:szCs w:val="26"/>
        </w:rPr>
        <w:t>Финансовая отчетность</w:t>
      </w:r>
      <w:r w:rsidR="00F3280C">
        <w:rPr>
          <w:sz w:val="26"/>
          <w:szCs w:val="26"/>
        </w:rPr>
        <w:t>: Отрицательная прибыль за последний предоставленный период</w:t>
      </w:r>
      <w:r>
        <w:rPr>
          <w:sz w:val="26"/>
          <w:szCs w:val="26"/>
        </w:rPr>
        <w:t>.</w:t>
      </w:r>
    </w:p>
    <w:p w14:paraId="372E88A0" w14:textId="77777777" w:rsidR="00B1188D" w:rsidRPr="003D6C57" w:rsidRDefault="00B1188D" w:rsidP="00626FC9">
      <w:pPr>
        <w:pStyle w:val="10"/>
        <w:ind w:left="1134" w:firstLine="0"/>
        <w:rPr>
          <w:sz w:val="26"/>
          <w:szCs w:val="26"/>
        </w:rPr>
      </w:pPr>
    </w:p>
    <w:p w14:paraId="7BC2EC5C" w14:textId="47BD82F1" w:rsidR="00B1188D" w:rsidRPr="006F36D4" w:rsidRDefault="009E3EAE" w:rsidP="00BA57E4">
      <w:pPr>
        <w:pStyle w:val="10"/>
        <w:ind w:firstLine="301"/>
        <w:rPr>
          <w:sz w:val="26"/>
          <w:szCs w:val="26"/>
        </w:rPr>
      </w:pPr>
      <w:r w:rsidRPr="006F36D4">
        <w:rPr>
          <w:sz w:val="26"/>
          <w:szCs w:val="26"/>
        </w:rPr>
        <w:t xml:space="preserve">После </w:t>
      </w:r>
      <w:r w:rsidR="002C6284">
        <w:rPr>
          <w:sz w:val="26"/>
          <w:szCs w:val="26"/>
        </w:rPr>
        <w:t>выбора уточняющих фильтров</w:t>
      </w:r>
      <w:r w:rsidRPr="006F36D4">
        <w:rPr>
          <w:sz w:val="26"/>
          <w:szCs w:val="26"/>
        </w:rPr>
        <w:t xml:space="preserve"> нужно нажать </w:t>
      </w:r>
      <w:r w:rsidR="002C6284" w:rsidRPr="000A41C5">
        <w:rPr>
          <w:sz w:val="26"/>
          <w:szCs w:val="26"/>
        </w:rPr>
        <w:t>Лупу</w:t>
      </w:r>
      <w:r w:rsidR="002C6284">
        <w:rPr>
          <w:sz w:val="26"/>
          <w:szCs w:val="26"/>
        </w:rPr>
        <w:t xml:space="preserve"> (в поисковой строке).</w:t>
      </w:r>
    </w:p>
    <w:p w14:paraId="270629BF" w14:textId="4C553A88" w:rsidR="003D6C57" w:rsidRPr="000A41C5" w:rsidRDefault="00C147EA" w:rsidP="000A41C5">
      <w:pPr>
        <w:pStyle w:val="10"/>
        <w:ind w:firstLine="301"/>
        <w:rPr>
          <w:sz w:val="26"/>
          <w:szCs w:val="26"/>
        </w:rPr>
      </w:pPr>
      <w:r>
        <w:rPr>
          <w:sz w:val="26"/>
          <w:szCs w:val="26"/>
        </w:rPr>
        <w:t xml:space="preserve">Набор выбранных фильтров можно сохранить, нажав кнопку </w:t>
      </w:r>
      <w:r w:rsidRPr="000A41C5">
        <w:rPr>
          <w:sz w:val="26"/>
          <w:szCs w:val="26"/>
        </w:rPr>
        <w:t>«Сохранить».</w:t>
      </w:r>
    </w:p>
    <w:p w14:paraId="354BEB4D" w14:textId="2C83145B" w:rsidR="00BF69A1" w:rsidRDefault="00972D16" w:rsidP="00626FC9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C4853B" wp14:editId="613F13D0">
            <wp:extent cx="5821680" cy="3185787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seniap\AppData\Local\Temp\SNAGHTML8e5dc5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131" cy="320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C37F" w14:textId="13567C82" w:rsidR="00BF69A1" w:rsidRDefault="00BF69A1" w:rsidP="00626FC9">
      <w:pPr>
        <w:pStyle w:val="10"/>
        <w:ind w:firstLine="0"/>
        <w:rPr>
          <w:sz w:val="26"/>
          <w:szCs w:val="26"/>
        </w:rPr>
      </w:pPr>
    </w:p>
    <w:p w14:paraId="77F340EB" w14:textId="0D78FE78" w:rsidR="002C6284" w:rsidRPr="006F36D4" w:rsidRDefault="00166D90" w:rsidP="00626FC9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F606761" wp14:editId="4C026867">
            <wp:extent cx="5940425" cy="294259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226C" w14:textId="3D372997" w:rsidR="00067F98" w:rsidRPr="00AC6E28" w:rsidRDefault="00E6385F" w:rsidP="000E1C7C">
      <w:pPr>
        <w:pStyle w:val="2"/>
      </w:pPr>
      <w:bookmarkStart w:id="102" w:name="_Toc167903371"/>
      <w:r w:rsidRPr="00AC6E28">
        <w:t>Поиск связей</w:t>
      </w:r>
      <w:bookmarkEnd w:id="102"/>
    </w:p>
    <w:p w14:paraId="55C5361E" w14:textId="77777777" w:rsidR="00E6385F" w:rsidRDefault="00E6385F" w:rsidP="00E6385F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«Поиск</w:t>
      </w:r>
      <w:r>
        <w:rPr>
          <w:b/>
          <w:sz w:val="26"/>
          <w:szCs w:val="26"/>
        </w:rPr>
        <w:t xml:space="preserve"> связей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предназначен для поиска</w:t>
      </w:r>
      <w:r w:rsidR="004237AA">
        <w:rPr>
          <w:sz w:val="26"/>
          <w:szCs w:val="26"/>
        </w:rPr>
        <w:t xml:space="preserve"> связей</w:t>
      </w:r>
      <w:r w:rsidRPr="006F36D4">
        <w:rPr>
          <w:sz w:val="26"/>
          <w:szCs w:val="26"/>
        </w:rPr>
        <w:t xml:space="preserve"> </w:t>
      </w:r>
      <w:r w:rsidR="004237AA">
        <w:rPr>
          <w:sz w:val="26"/>
          <w:szCs w:val="26"/>
        </w:rPr>
        <w:t xml:space="preserve">между </w:t>
      </w:r>
      <w:r w:rsidRPr="006F36D4">
        <w:rPr>
          <w:sz w:val="26"/>
          <w:szCs w:val="26"/>
        </w:rPr>
        <w:t>контрагента</w:t>
      </w:r>
      <w:r w:rsidR="004237AA">
        <w:rPr>
          <w:sz w:val="26"/>
          <w:szCs w:val="26"/>
        </w:rPr>
        <w:t>ми.</w:t>
      </w:r>
      <w:r w:rsidRPr="006F36D4">
        <w:rPr>
          <w:sz w:val="26"/>
          <w:szCs w:val="26"/>
        </w:rPr>
        <w:t xml:space="preserve"> Функци</w:t>
      </w:r>
      <w:r w:rsidR="000B7956">
        <w:rPr>
          <w:sz w:val="26"/>
          <w:szCs w:val="26"/>
        </w:rPr>
        <w:t>ю</w:t>
      </w:r>
      <w:r w:rsidRPr="006F36D4">
        <w:rPr>
          <w:sz w:val="26"/>
          <w:szCs w:val="26"/>
        </w:rPr>
        <w:t xml:space="preserve"> поиска</w:t>
      </w:r>
      <w:r w:rsidR="009E0828">
        <w:rPr>
          <w:sz w:val="26"/>
          <w:szCs w:val="26"/>
        </w:rPr>
        <w:t xml:space="preserve"> связей</w:t>
      </w:r>
      <w:r w:rsidRPr="006F36D4">
        <w:rPr>
          <w:sz w:val="26"/>
          <w:szCs w:val="26"/>
        </w:rPr>
        <w:t xml:space="preserve"> можно осуществить, нажав на модуль бокового меню </w:t>
      </w:r>
      <w:r w:rsidRPr="006F36D4">
        <w:rPr>
          <w:b/>
          <w:sz w:val="26"/>
          <w:szCs w:val="26"/>
        </w:rPr>
        <w:t>«Поиск</w:t>
      </w:r>
      <w:r w:rsidR="00F250E6">
        <w:rPr>
          <w:b/>
          <w:sz w:val="26"/>
          <w:szCs w:val="26"/>
        </w:rPr>
        <w:t xml:space="preserve"> связей</w:t>
      </w:r>
      <w:r w:rsidRPr="006F36D4">
        <w:rPr>
          <w:b/>
          <w:sz w:val="26"/>
          <w:szCs w:val="26"/>
        </w:rPr>
        <w:t>»</w:t>
      </w:r>
      <w:r w:rsidR="008D47EC">
        <w:rPr>
          <w:sz w:val="26"/>
          <w:szCs w:val="26"/>
        </w:rPr>
        <w:t xml:space="preserve">. </w:t>
      </w:r>
    </w:p>
    <w:p w14:paraId="09B9EF2C" w14:textId="3CCA1E43" w:rsidR="00723AB1" w:rsidRPr="006F36D4" w:rsidRDefault="00723AB1" w:rsidP="00723AB1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</w:t>
      </w:r>
      <w:r>
        <w:rPr>
          <w:sz w:val="26"/>
          <w:szCs w:val="26"/>
        </w:rPr>
        <w:t xml:space="preserve">компания была </w:t>
      </w:r>
      <w:r w:rsidRPr="00DB59A2">
        <w:rPr>
          <w:sz w:val="26"/>
          <w:szCs w:val="26"/>
        </w:rPr>
        <w:t xml:space="preserve">добавлена в </w:t>
      </w:r>
      <w:r w:rsidRPr="006F36D4">
        <w:rPr>
          <w:b/>
          <w:sz w:val="26"/>
          <w:szCs w:val="26"/>
        </w:rPr>
        <w:t>«Поиск</w:t>
      </w:r>
      <w:r>
        <w:rPr>
          <w:b/>
          <w:sz w:val="26"/>
          <w:szCs w:val="26"/>
        </w:rPr>
        <w:t xml:space="preserve"> связей</w:t>
      </w:r>
      <w:r w:rsidRPr="006F36D4">
        <w:rPr>
          <w:b/>
          <w:sz w:val="26"/>
          <w:szCs w:val="26"/>
        </w:rPr>
        <w:t>»</w:t>
      </w:r>
      <w:r w:rsidRPr="00DB59A2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 xml:space="preserve">необходимо нажать кнопку </w:t>
      </w:r>
      <w:r w:rsidR="00BC2C32">
        <w:rPr>
          <w:sz w:val="26"/>
          <w:szCs w:val="26"/>
        </w:rPr>
        <w:t>«</w:t>
      </w:r>
      <w:r w:rsidRPr="009A1D0C">
        <w:rPr>
          <w:b/>
          <w:sz w:val="26"/>
          <w:szCs w:val="26"/>
        </w:rPr>
        <w:t>Добавить связь</w:t>
      </w:r>
      <w:r w:rsidR="00BC2C32">
        <w:rPr>
          <w:sz w:val="26"/>
          <w:szCs w:val="26"/>
        </w:rPr>
        <w:t>»</w:t>
      </w:r>
      <w:r w:rsidR="00BC2C32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в верхнем правом углу страницы раздела «</w:t>
      </w:r>
      <w:r w:rsidRPr="006F36D4">
        <w:rPr>
          <w:b/>
          <w:sz w:val="26"/>
          <w:szCs w:val="26"/>
        </w:rPr>
        <w:t>Досье»</w:t>
      </w:r>
      <w:r w:rsidRPr="006F36D4">
        <w:rPr>
          <w:sz w:val="26"/>
          <w:szCs w:val="26"/>
        </w:rPr>
        <w:t>.</w:t>
      </w:r>
    </w:p>
    <w:p w14:paraId="3D192F65" w14:textId="75C7016E" w:rsidR="00777137" w:rsidRDefault="00761802" w:rsidP="00777137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40CA58" wp14:editId="339F7493">
            <wp:extent cx="2542857" cy="90476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DA21" w14:textId="438DDC4A" w:rsidR="00CD2E9A" w:rsidRDefault="00CD2E9A" w:rsidP="00CD7C07">
      <w:pPr>
        <w:pStyle w:val="6"/>
        <w:numPr>
          <w:ilvl w:val="2"/>
          <w:numId w:val="63"/>
        </w:numPr>
        <w:ind w:left="709"/>
      </w:pPr>
      <w:bookmarkStart w:id="103" w:name="_Toc115105218"/>
      <w:bookmarkStart w:id="104" w:name="_Toc167903372"/>
      <w:r w:rsidRPr="00ED2850">
        <w:t>Раздел «Диаграмма»</w:t>
      </w:r>
      <w:bookmarkEnd w:id="103"/>
      <w:bookmarkEnd w:id="104"/>
    </w:p>
    <w:p w14:paraId="3448DD19" w14:textId="77777777" w:rsidR="005F3F01" w:rsidRPr="00CD7C07" w:rsidRDefault="005F3F01" w:rsidP="00CD7C07"/>
    <w:p w14:paraId="099BE46C" w14:textId="301B42BE" w:rsidR="00CD2E9A" w:rsidRDefault="00CD2E9A" w:rsidP="00CD2E9A">
      <w:pPr>
        <w:pStyle w:val="10"/>
        <w:ind w:firstLine="708"/>
        <w:rPr>
          <w:sz w:val="26"/>
          <w:szCs w:val="26"/>
        </w:rPr>
      </w:pPr>
      <w:r>
        <w:rPr>
          <w:sz w:val="26"/>
          <w:szCs w:val="26"/>
        </w:rPr>
        <w:t xml:space="preserve">В Разделе «Диаграмма» </w:t>
      </w:r>
      <w:r w:rsidRPr="006F36D4">
        <w:rPr>
          <w:sz w:val="26"/>
          <w:szCs w:val="26"/>
        </w:rPr>
        <w:t>пользователю предоставляется возможность</w:t>
      </w:r>
      <w:r>
        <w:rPr>
          <w:sz w:val="26"/>
          <w:szCs w:val="26"/>
        </w:rPr>
        <w:t xml:space="preserve"> построить связь между двумя объектами.</w:t>
      </w:r>
    </w:p>
    <w:p w14:paraId="0A3C0951" w14:textId="799CA611" w:rsidR="00777137" w:rsidRDefault="00777137" w:rsidP="00777137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</w:t>
      </w:r>
      <w:r>
        <w:rPr>
          <w:sz w:val="26"/>
          <w:szCs w:val="26"/>
        </w:rPr>
        <w:t>проведения</w:t>
      </w:r>
      <w:r w:rsidRPr="006F36D4">
        <w:rPr>
          <w:sz w:val="26"/>
          <w:szCs w:val="26"/>
        </w:rPr>
        <w:t xml:space="preserve"> </w:t>
      </w:r>
      <w:r>
        <w:rPr>
          <w:sz w:val="26"/>
          <w:szCs w:val="26"/>
        </w:rPr>
        <w:t>поиска введите в двух окнах номера ОГРН</w:t>
      </w:r>
      <w:r w:rsidR="008C37E0">
        <w:rPr>
          <w:sz w:val="26"/>
          <w:szCs w:val="26"/>
        </w:rPr>
        <w:t xml:space="preserve">, </w:t>
      </w:r>
      <w:r w:rsidR="00AA461A">
        <w:rPr>
          <w:sz w:val="26"/>
          <w:szCs w:val="26"/>
        </w:rPr>
        <w:t xml:space="preserve">или </w:t>
      </w:r>
      <w:r>
        <w:rPr>
          <w:sz w:val="26"/>
          <w:szCs w:val="26"/>
        </w:rPr>
        <w:t>ОГ</w:t>
      </w:r>
      <w:r w:rsidR="002F267B">
        <w:rPr>
          <w:sz w:val="26"/>
          <w:szCs w:val="26"/>
        </w:rPr>
        <w:t>Р</w:t>
      </w:r>
      <w:r>
        <w:rPr>
          <w:sz w:val="26"/>
          <w:szCs w:val="26"/>
        </w:rPr>
        <w:t>НИП</w:t>
      </w:r>
      <w:r w:rsidR="00AA461A">
        <w:rPr>
          <w:sz w:val="26"/>
          <w:szCs w:val="26"/>
        </w:rPr>
        <w:t>,</w:t>
      </w:r>
      <w:r w:rsidR="008C37E0">
        <w:rPr>
          <w:sz w:val="26"/>
          <w:szCs w:val="26"/>
        </w:rPr>
        <w:t xml:space="preserve"> или ИНН</w:t>
      </w:r>
      <w:r>
        <w:rPr>
          <w:sz w:val="26"/>
          <w:szCs w:val="26"/>
        </w:rPr>
        <w:t xml:space="preserve"> начального и конечного объектов, между которыми вы хотите найти связь.</w:t>
      </w:r>
    </w:p>
    <w:p w14:paraId="3C3E10D0" w14:textId="5322FCE1" w:rsidR="00605817" w:rsidRDefault="00605817" w:rsidP="00777137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Статус компании принимает значение в соответствии со значением, указанным в источнике ЕГРЮЛ / ЕГРИП (ФНС), и отмечается </w:t>
      </w:r>
      <w:r w:rsidRPr="006F36D4">
        <w:rPr>
          <w:b/>
          <w:sz w:val="26"/>
          <w:szCs w:val="26"/>
        </w:rPr>
        <w:t>красн</w:t>
      </w:r>
      <w:r w:rsidR="00BB408B">
        <w:rPr>
          <w:b/>
          <w:sz w:val="26"/>
          <w:szCs w:val="26"/>
        </w:rPr>
        <w:t>ой</w:t>
      </w:r>
      <w:r w:rsidRPr="006F36D4">
        <w:rPr>
          <w:b/>
          <w:sz w:val="26"/>
          <w:szCs w:val="26"/>
        </w:rPr>
        <w:t>/</w:t>
      </w:r>
      <w:r w:rsidR="0087285C">
        <w:rPr>
          <w:b/>
          <w:sz w:val="26"/>
          <w:szCs w:val="26"/>
        </w:rPr>
        <w:t>сер</w:t>
      </w:r>
      <w:r w:rsidR="00BB408B">
        <w:rPr>
          <w:b/>
          <w:sz w:val="26"/>
          <w:szCs w:val="26"/>
        </w:rPr>
        <w:t>ой</w:t>
      </w:r>
      <w:r w:rsidRPr="006F36D4">
        <w:rPr>
          <w:b/>
          <w:sz w:val="26"/>
          <w:szCs w:val="26"/>
        </w:rPr>
        <w:t>/зелен</w:t>
      </w:r>
      <w:r w:rsidR="00BB408B">
        <w:rPr>
          <w:b/>
          <w:sz w:val="26"/>
          <w:szCs w:val="26"/>
        </w:rPr>
        <w:t>ой</w:t>
      </w:r>
      <w:r w:rsidRPr="006F36D4">
        <w:rPr>
          <w:b/>
          <w:sz w:val="26"/>
          <w:szCs w:val="26"/>
        </w:rPr>
        <w:t xml:space="preserve"> </w:t>
      </w:r>
      <w:r w:rsidR="00BB408B">
        <w:rPr>
          <w:b/>
          <w:sz w:val="26"/>
          <w:szCs w:val="26"/>
        </w:rPr>
        <w:t>полосой</w:t>
      </w:r>
      <w:r w:rsidRPr="006F36D4">
        <w:rPr>
          <w:sz w:val="26"/>
          <w:szCs w:val="26"/>
        </w:rPr>
        <w:t xml:space="preserve"> в зависимости от значения.</w:t>
      </w:r>
    </w:p>
    <w:p w14:paraId="3417D1BB" w14:textId="571DEC3E" w:rsidR="001D67E7" w:rsidRDefault="006A3C01" w:rsidP="00681AD4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7DF5E242" wp14:editId="693EACC1">
            <wp:extent cx="5940425" cy="28651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81FA" w14:textId="4449C2DD" w:rsidR="005C3517" w:rsidRDefault="00DD3C9A" w:rsidP="00CD7C07">
      <w:pPr>
        <w:pStyle w:val="7"/>
        <w:numPr>
          <w:ilvl w:val="3"/>
          <w:numId w:val="63"/>
        </w:numPr>
        <w:ind w:left="709" w:hanging="709"/>
      </w:pPr>
      <w:bookmarkStart w:id="105" w:name="_Toc115716049"/>
      <w:bookmarkStart w:id="106" w:name="_Toc115716050"/>
      <w:bookmarkStart w:id="107" w:name="_Toc105767493"/>
      <w:bookmarkStart w:id="108" w:name="_Toc105770710"/>
      <w:bookmarkStart w:id="109" w:name="_Toc105770780"/>
      <w:bookmarkStart w:id="110" w:name="_Toc105771313"/>
      <w:bookmarkStart w:id="111" w:name="_Toc107322094"/>
      <w:bookmarkStart w:id="112" w:name="_Toc108440235"/>
      <w:bookmarkStart w:id="113" w:name="_Toc108687373"/>
      <w:bookmarkStart w:id="114" w:name="_Toc111710967"/>
      <w:bookmarkStart w:id="115" w:name="_Toc111711111"/>
      <w:bookmarkStart w:id="116" w:name="_Toc112147223"/>
      <w:bookmarkStart w:id="117" w:name="_Toc112933207"/>
      <w:bookmarkStart w:id="118" w:name="_Toc115716051"/>
      <w:bookmarkStart w:id="119" w:name="_Toc167903373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r w:rsidRPr="000B4253">
        <w:t>Полный поиск</w:t>
      </w:r>
      <w:r w:rsidR="00D265C5" w:rsidRPr="000B4253">
        <w:t xml:space="preserve"> связей</w:t>
      </w:r>
      <w:bookmarkEnd w:id="119"/>
    </w:p>
    <w:p w14:paraId="5CC58109" w14:textId="77777777" w:rsidR="005F3F01" w:rsidRPr="00CD7C07" w:rsidRDefault="005F3F01" w:rsidP="00CD7C07"/>
    <w:p w14:paraId="552ACCB1" w14:textId="150A7331" w:rsidR="00D265C5" w:rsidRDefault="00D265C5" w:rsidP="00D265C5">
      <w:pPr>
        <w:pStyle w:val="10"/>
        <w:ind w:firstLine="708"/>
        <w:rPr>
          <w:b/>
          <w:sz w:val="26"/>
          <w:szCs w:val="26"/>
        </w:rPr>
      </w:pPr>
      <w:r w:rsidRPr="00CC039C">
        <w:rPr>
          <w:b/>
          <w:sz w:val="26"/>
          <w:szCs w:val="26"/>
        </w:rPr>
        <w:t>Полный поиск связей</w:t>
      </w:r>
      <w:r w:rsidRPr="006F36D4">
        <w:rPr>
          <w:sz w:val="26"/>
          <w:szCs w:val="26"/>
        </w:rPr>
        <w:t xml:space="preserve"> предназначен для поиска</w:t>
      </w:r>
      <w:r>
        <w:rPr>
          <w:sz w:val="26"/>
          <w:szCs w:val="26"/>
        </w:rPr>
        <w:t xml:space="preserve"> полного набора связей</w:t>
      </w:r>
      <w:r w:rsidRPr="006F36D4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между </w:t>
      </w:r>
      <w:r w:rsidRPr="006F36D4">
        <w:rPr>
          <w:sz w:val="26"/>
          <w:szCs w:val="26"/>
        </w:rPr>
        <w:t>контрагента</w:t>
      </w:r>
      <w:r>
        <w:rPr>
          <w:sz w:val="26"/>
          <w:szCs w:val="26"/>
        </w:rPr>
        <w:t xml:space="preserve">ми с формированием </w:t>
      </w:r>
      <w:r>
        <w:rPr>
          <w:sz w:val="26"/>
          <w:szCs w:val="26"/>
          <w:lang w:val="en-US"/>
        </w:rPr>
        <w:t>excel</w:t>
      </w:r>
      <w:r w:rsidRPr="00CC039C">
        <w:rPr>
          <w:sz w:val="26"/>
          <w:szCs w:val="26"/>
        </w:rPr>
        <w:t>-</w:t>
      </w:r>
      <w:r>
        <w:rPr>
          <w:sz w:val="26"/>
          <w:szCs w:val="26"/>
        </w:rPr>
        <w:t>файла.</w:t>
      </w:r>
      <w:r w:rsidRPr="006F36D4">
        <w:rPr>
          <w:sz w:val="26"/>
          <w:szCs w:val="26"/>
        </w:rPr>
        <w:t xml:space="preserve"> Функци</w:t>
      </w:r>
      <w:r>
        <w:rPr>
          <w:sz w:val="26"/>
          <w:szCs w:val="26"/>
        </w:rPr>
        <w:t>ю</w:t>
      </w:r>
      <w:r w:rsidRPr="006F36D4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полного </w:t>
      </w:r>
      <w:r w:rsidRPr="006F36D4">
        <w:rPr>
          <w:sz w:val="26"/>
          <w:szCs w:val="26"/>
        </w:rPr>
        <w:t>поиска</w:t>
      </w:r>
      <w:r>
        <w:rPr>
          <w:sz w:val="26"/>
          <w:szCs w:val="26"/>
        </w:rPr>
        <w:t xml:space="preserve"> связей</w:t>
      </w:r>
      <w:r w:rsidRPr="006F36D4">
        <w:rPr>
          <w:sz w:val="26"/>
          <w:szCs w:val="26"/>
        </w:rPr>
        <w:t xml:space="preserve"> можно осуществить, </w:t>
      </w:r>
      <w:r>
        <w:rPr>
          <w:sz w:val="26"/>
          <w:szCs w:val="26"/>
        </w:rPr>
        <w:t xml:space="preserve">выбрав чек-бокс </w:t>
      </w:r>
      <w:r w:rsidRPr="00CC039C">
        <w:rPr>
          <w:b/>
          <w:sz w:val="26"/>
          <w:szCs w:val="26"/>
        </w:rPr>
        <w:t>«Полный поиск»</w:t>
      </w:r>
      <w:r>
        <w:rPr>
          <w:sz w:val="26"/>
          <w:szCs w:val="26"/>
        </w:rPr>
        <w:t xml:space="preserve"> </w:t>
      </w:r>
      <w:r w:rsidR="009E7C87">
        <w:rPr>
          <w:sz w:val="26"/>
          <w:szCs w:val="26"/>
        </w:rPr>
        <w:t>в разделе</w:t>
      </w:r>
      <w:r>
        <w:rPr>
          <w:sz w:val="26"/>
          <w:szCs w:val="26"/>
        </w:rPr>
        <w:t xml:space="preserve"> меню </w:t>
      </w:r>
      <w:r w:rsidRPr="00CC039C">
        <w:rPr>
          <w:b/>
          <w:sz w:val="26"/>
          <w:szCs w:val="26"/>
        </w:rPr>
        <w:t>«Поиск связей»</w:t>
      </w:r>
      <w:r>
        <w:rPr>
          <w:b/>
          <w:sz w:val="26"/>
          <w:szCs w:val="26"/>
        </w:rPr>
        <w:t>.</w:t>
      </w:r>
    </w:p>
    <w:p w14:paraId="52FB6A73" w14:textId="77777777" w:rsidR="00B70796" w:rsidRDefault="00B70796" w:rsidP="00D265C5">
      <w:pPr>
        <w:pStyle w:val="10"/>
        <w:ind w:firstLine="708"/>
        <w:rPr>
          <w:b/>
          <w:sz w:val="26"/>
          <w:szCs w:val="26"/>
        </w:rPr>
      </w:pPr>
    </w:p>
    <w:p w14:paraId="72FE1B3E" w14:textId="3F1A0AB3" w:rsidR="00B70796" w:rsidRDefault="00B70796" w:rsidP="000A41C5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8EFBE8" wp14:editId="4662E82B">
            <wp:extent cx="4854361" cy="952583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58FB" w14:textId="77777777" w:rsidR="00B70796" w:rsidRDefault="00B70796" w:rsidP="00D265C5">
      <w:pPr>
        <w:pStyle w:val="10"/>
        <w:ind w:firstLine="708"/>
        <w:rPr>
          <w:sz w:val="26"/>
          <w:szCs w:val="26"/>
        </w:rPr>
      </w:pPr>
    </w:p>
    <w:p w14:paraId="0B59E11F" w14:textId="749211EA" w:rsidR="00D265C5" w:rsidRDefault="00F15FEE" w:rsidP="00CC039C">
      <w:pPr>
        <w:pStyle w:val="10"/>
        <w:ind w:firstLine="709"/>
        <w:rPr>
          <w:sz w:val="26"/>
          <w:szCs w:val="26"/>
        </w:rPr>
      </w:pPr>
      <w:r>
        <w:rPr>
          <w:sz w:val="26"/>
          <w:szCs w:val="26"/>
        </w:rPr>
        <w:t xml:space="preserve">Допускается одновременный </w:t>
      </w:r>
      <w:r w:rsidR="00D265C5" w:rsidRPr="00CC039C">
        <w:rPr>
          <w:sz w:val="26"/>
          <w:szCs w:val="26"/>
        </w:rPr>
        <w:t xml:space="preserve">запуск </w:t>
      </w:r>
      <w:r>
        <w:rPr>
          <w:sz w:val="26"/>
          <w:szCs w:val="26"/>
        </w:rPr>
        <w:t xml:space="preserve">одного процесса полного поиска для одного пользователя по </w:t>
      </w:r>
      <w:r w:rsidR="00137D0A">
        <w:rPr>
          <w:sz w:val="26"/>
          <w:szCs w:val="26"/>
        </w:rPr>
        <w:t xml:space="preserve">всей </w:t>
      </w:r>
      <w:r w:rsidR="00D265C5" w:rsidRPr="00CC039C">
        <w:rPr>
          <w:sz w:val="26"/>
          <w:szCs w:val="26"/>
        </w:rPr>
        <w:t>базе</w:t>
      </w:r>
      <w:r>
        <w:rPr>
          <w:sz w:val="26"/>
          <w:szCs w:val="26"/>
        </w:rPr>
        <w:t>.</w:t>
      </w:r>
    </w:p>
    <w:p w14:paraId="320A93F6" w14:textId="05599F0E" w:rsidR="00180C9D" w:rsidRPr="0004057A" w:rsidRDefault="007C6D9A" w:rsidP="003A6DCD">
      <w:pPr>
        <w:pStyle w:val="10"/>
        <w:ind w:firstLine="709"/>
        <w:rPr>
          <w:sz w:val="26"/>
          <w:szCs w:val="26"/>
        </w:rPr>
      </w:pPr>
      <w:bookmarkStart w:id="120" w:name="_Toc108440237"/>
      <w:bookmarkStart w:id="121" w:name="_Toc108687375"/>
      <w:r w:rsidRPr="000A41C5">
        <w:rPr>
          <w:b/>
          <w:bCs/>
          <w:sz w:val="26"/>
          <w:szCs w:val="26"/>
        </w:rPr>
        <w:t xml:space="preserve">Сформированный </w:t>
      </w:r>
      <w:proofErr w:type="spellStart"/>
      <w:r w:rsidRPr="000A41C5">
        <w:rPr>
          <w:b/>
          <w:bCs/>
          <w:sz w:val="26"/>
          <w:szCs w:val="26"/>
        </w:rPr>
        <w:t>excel</w:t>
      </w:r>
      <w:proofErr w:type="spellEnd"/>
      <w:r w:rsidRPr="000A41C5">
        <w:rPr>
          <w:b/>
          <w:bCs/>
          <w:sz w:val="26"/>
          <w:szCs w:val="26"/>
        </w:rPr>
        <w:t xml:space="preserve">-файл отобразится в разделе </w:t>
      </w:r>
      <w:r w:rsidR="00CE7765" w:rsidRPr="000A41C5">
        <w:rPr>
          <w:bCs/>
          <w:sz w:val="26"/>
          <w:szCs w:val="26"/>
        </w:rPr>
        <w:t>«</w:t>
      </w:r>
      <w:r w:rsidRPr="00F32D57">
        <w:rPr>
          <w:bCs/>
          <w:sz w:val="26"/>
          <w:szCs w:val="26"/>
        </w:rPr>
        <w:t>История</w:t>
      </w:r>
      <w:r w:rsidR="00CE7765" w:rsidRPr="000A41C5">
        <w:rPr>
          <w:bCs/>
          <w:sz w:val="26"/>
          <w:szCs w:val="26"/>
        </w:rPr>
        <w:t>»</w:t>
      </w:r>
      <w:r w:rsidRPr="000A41C5">
        <w:rPr>
          <w:b/>
          <w:bCs/>
          <w:sz w:val="26"/>
          <w:szCs w:val="26"/>
        </w:rPr>
        <w:t xml:space="preserve"> после его </w:t>
      </w:r>
      <w:r w:rsidRPr="0004057A">
        <w:rPr>
          <w:sz w:val="26"/>
          <w:szCs w:val="26"/>
        </w:rPr>
        <w:t>выполнения. Реализована возможность скачать файл.</w:t>
      </w:r>
      <w:bookmarkEnd w:id="120"/>
      <w:bookmarkEnd w:id="121"/>
    </w:p>
    <w:p w14:paraId="28650A0C" w14:textId="5BCE8FB9" w:rsidR="00180C9D" w:rsidRDefault="00180C9D" w:rsidP="003A6DCD">
      <w:pPr>
        <w:pStyle w:val="10"/>
        <w:ind w:firstLine="709"/>
        <w:rPr>
          <w:sz w:val="26"/>
          <w:szCs w:val="26"/>
        </w:rPr>
      </w:pPr>
      <w:r>
        <w:rPr>
          <w:sz w:val="26"/>
          <w:szCs w:val="26"/>
        </w:rPr>
        <w:t>При попытке скачивания файла, из истории полного поиска, появляется индикатор ожидания.</w:t>
      </w:r>
    </w:p>
    <w:p w14:paraId="1E6C8CF1" w14:textId="77777777" w:rsidR="001F4D3F" w:rsidRDefault="001F4D3F" w:rsidP="00180C9D">
      <w:pPr>
        <w:pStyle w:val="10"/>
        <w:ind w:firstLine="708"/>
        <w:rPr>
          <w:sz w:val="26"/>
          <w:szCs w:val="26"/>
        </w:rPr>
      </w:pPr>
    </w:p>
    <w:p w14:paraId="07C17EE5" w14:textId="6E8ECFDF" w:rsidR="00E55A49" w:rsidRDefault="00E37345" w:rsidP="000A41C5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65D9924" wp14:editId="1ADDF148">
            <wp:extent cx="5940425" cy="2471420"/>
            <wp:effectExtent l="0" t="0" r="3175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8210" w14:textId="77777777" w:rsidR="00487565" w:rsidRPr="000A41C5" w:rsidRDefault="00487565" w:rsidP="00CD7C07">
      <w:pPr>
        <w:pStyle w:val="10"/>
        <w:ind w:firstLine="0"/>
        <w:jc w:val="center"/>
      </w:pPr>
    </w:p>
    <w:p w14:paraId="0BE83B1D" w14:textId="437C88EC" w:rsidR="000E4588" w:rsidRDefault="003D75EA" w:rsidP="00CD7C07">
      <w:pPr>
        <w:pStyle w:val="6"/>
        <w:numPr>
          <w:ilvl w:val="2"/>
          <w:numId w:val="63"/>
        </w:numPr>
        <w:ind w:left="709"/>
      </w:pPr>
      <w:bookmarkStart w:id="122" w:name="_Toc167903374"/>
      <w:r w:rsidRPr="00E55A49">
        <w:t>Раздел «</w:t>
      </w:r>
      <w:r w:rsidR="001F2127" w:rsidRPr="00E55A49">
        <w:t>История</w:t>
      </w:r>
      <w:r w:rsidRPr="00E55A49">
        <w:t>»</w:t>
      </w:r>
      <w:bookmarkEnd w:id="122"/>
    </w:p>
    <w:p w14:paraId="1B9DA1E6" w14:textId="77777777" w:rsidR="005F3F01" w:rsidRPr="00CD7C07" w:rsidRDefault="005F3F01" w:rsidP="00CD7C07"/>
    <w:p w14:paraId="75D69B96" w14:textId="7D8242F5" w:rsidR="00DD3C9A" w:rsidRPr="0027349B" w:rsidRDefault="001F4D3F" w:rsidP="003A6DCD">
      <w:pPr>
        <w:pStyle w:val="10"/>
        <w:ind w:firstLine="708"/>
        <w:rPr>
          <w:sz w:val="26"/>
          <w:szCs w:val="26"/>
        </w:rPr>
      </w:pPr>
      <w:r w:rsidRPr="003A6DCD">
        <w:rPr>
          <w:sz w:val="26"/>
          <w:szCs w:val="26"/>
        </w:rPr>
        <w:t>В разделе</w:t>
      </w:r>
      <w:r w:rsidRPr="003A6DCD">
        <w:rPr>
          <w:b/>
          <w:sz w:val="26"/>
          <w:szCs w:val="26"/>
        </w:rPr>
        <w:t xml:space="preserve"> </w:t>
      </w:r>
      <w:r w:rsidRPr="003A6DCD">
        <w:rPr>
          <w:sz w:val="26"/>
          <w:szCs w:val="26"/>
        </w:rPr>
        <w:t>«История»</w:t>
      </w:r>
      <w:r w:rsidRPr="003A6DCD">
        <w:rPr>
          <w:b/>
          <w:sz w:val="26"/>
          <w:szCs w:val="26"/>
        </w:rPr>
        <w:t xml:space="preserve"> </w:t>
      </w:r>
      <w:r w:rsidRPr="003A6DCD">
        <w:rPr>
          <w:sz w:val="26"/>
          <w:szCs w:val="26"/>
        </w:rPr>
        <w:t>отображаются компании, по которым ранее запускался функционал поиска связей, включая полный поиск.</w:t>
      </w:r>
      <w:r>
        <w:rPr>
          <w:b/>
          <w:sz w:val="26"/>
          <w:szCs w:val="26"/>
        </w:rPr>
        <w:t xml:space="preserve"> </w:t>
      </w:r>
      <w:r w:rsidR="0027349B" w:rsidRPr="003A6DCD">
        <w:rPr>
          <w:b/>
          <w:sz w:val="26"/>
          <w:szCs w:val="26"/>
        </w:rPr>
        <w:t>История</w:t>
      </w:r>
      <w:r w:rsidR="0027349B" w:rsidRPr="000A41C5">
        <w:rPr>
          <w:sz w:val="26"/>
          <w:szCs w:val="26"/>
        </w:rPr>
        <w:t xml:space="preserve"> отображается в течении 7 дней с момента поиска связей.</w:t>
      </w:r>
    </w:p>
    <w:p w14:paraId="352A228C" w14:textId="7DBAFA8E" w:rsidR="004034F8" w:rsidRDefault="00935E51" w:rsidP="00BE11C4">
      <w:pPr>
        <w:pStyle w:val="10"/>
        <w:ind w:firstLine="708"/>
      </w:pPr>
      <w:r w:rsidRPr="006F36D4">
        <w:rPr>
          <w:b/>
          <w:sz w:val="26"/>
          <w:szCs w:val="26"/>
        </w:rPr>
        <w:t>Клик</w:t>
      </w:r>
      <w:r w:rsidRPr="006F36D4">
        <w:rPr>
          <w:sz w:val="26"/>
          <w:szCs w:val="26"/>
        </w:rPr>
        <w:t xml:space="preserve"> </w:t>
      </w:r>
      <w:r w:rsidR="00E64747">
        <w:rPr>
          <w:sz w:val="26"/>
          <w:szCs w:val="26"/>
        </w:rPr>
        <w:t xml:space="preserve">по компании </w:t>
      </w:r>
      <w:r w:rsidRPr="006F36D4">
        <w:rPr>
          <w:sz w:val="26"/>
          <w:szCs w:val="26"/>
        </w:rPr>
        <w:t>позволяет перейти на</w:t>
      </w:r>
      <w:r w:rsidRPr="006F36D4">
        <w:rPr>
          <w:b/>
          <w:sz w:val="26"/>
          <w:szCs w:val="26"/>
        </w:rPr>
        <w:t xml:space="preserve"> </w:t>
      </w:r>
      <w:r w:rsidRPr="006F36D4">
        <w:rPr>
          <w:sz w:val="26"/>
          <w:szCs w:val="26"/>
        </w:rPr>
        <w:t>страницу раздела</w:t>
      </w:r>
      <w:r w:rsidRPr="006F36D4">
        <w:rPr>
          <w:b/>
          <w:sz w:val="26"/>
          <w:szCs w:val="26"/>
        </w:rPr>
        <w:t xml:space="preserve"> </w:t>
      </w:r>
      <w:r w:rsidRPr="00846250">
        <w:rPr>
          <w:b/>
          <w:sz w:val="26"/>
          <w:szCs w:val="26"/>
        </w:rPr>
        <w:t>«Досье»</w:t>
      </w:r>
      <w:r w:rsidRPr="006F36D4">
        <w:rPr>
          <w:b/>
          <w:sz w:val="26"/>
          <w:szCs w:val="26"/>
        </w:rPr>
        <w:t xml:space="preserve"> </w:t>
      </w:r>
      <w:r w:rsidRPr="006F36D4">
        <w:rPr>
          <w:sz w:val="26"/>
          <w:szCs w:val="26"/>
        </w:rPr>
        <w:t>компании.</w:t>
      </w:r>
      <w:r w:rsidR="000E1D24">
        <w:rPr>
          <w:sz w:val="26"/>
          <w:szCs w:val="26"/>
        </w:rPr>
        <w:t xml:space="preserve"> </w:t>
      </w:r>
      <w:r w:rsidR="00BE11C4" w:rsidRPr="000A41C5">
        <w:rPr>
          <w:sz w:val="26"/>
          <w:szCs w:val="26"/>
        </w:rPr>
        <w:t>С</w:t>
      </w:r>
      <w:r w:rsidR="001E0ABE" w:rsidRPr="000A41C5">
        <w:rPr>
          <w:sz w:val="26"/>
          <w:szCs w:val="26"/>
        </w:rPr>
        <w:t>трелк</w:t>
      </w:r>
      <w:r w:rsidR="00BE11C4" w:rsidRPr="000A41C5">
        <w:rPr>
          <w:sz w:val="26"/>
          <w:szCs w:val="26"/>
        </w:rPr>
        <w:t>а подсвечивается жирным при наведении на неё курсор</w:t>
      </w:r>
      <w:r w:rsidR="0017723B">
        <w:rPr>
          <w:sz w:val="26"/>
          <w:szCs w:val="26"/>
        </w:rPr>
        <w:t>ом</w:t>
      </w:r>
      <w:r w:rsidR="00BE11C4" w:rsidRPr="000A41C5">
        <w:rPr>
          <w:sz w:val="26"/>
          <w:szCs w:val="26"/>
        </w:rPr>
        <w:t xml:space="preserve">. </w:t>
      </w:r>
      <w:r w:rsidR="0029111A" w:rsidRPr="000A41C5">
        <w:rPr>
          <w:b/>
          <w:sz w:val="26"/>
          <w:szCs w:val="26"/>
        </w:rPr>
        <w:t>Клик</w:t>
      </w:r>
      <w:r w:rsidR="0029111A" w:rsidRPr="000A41C5">
        <w:rPr>
          <w:sz w:val="26"/>
          <w:szCs w:val="26"/>
        </w:rPr>
        <w:t xml:space="preserve"> по стрелке открывает </w:t>
      </w:r>
      <w:r w:rsidR="0029111A" w:rsidRPr="000A41C5">
        <w:rPr>
          <w:b/>
          <w:sz w:val="26"/>
          <w:szCs w:val="26"/>
        </w:rPr>
        <w:t>«Поиск связей»</w:t>
      </w:r>
      <w:r w:rsidR="0029111A" w:rsidRPr="000A41C5">
        <w:rPr>
          <w:sz w:val="26"/>
          <w:szCs w:val="26"/>
        </w:rPr>
        <w:t xml:space="preserve"> и автоматически подставляет ОГРН пары компаний в соответствующие поля.</w:t>
      </w:r>
    </w:p>
    <w:p w14:paraId="1A901F9E" w14:textId="77777777" w:rsidR="00BE3449" w:rsidRPr="006F36D4" w:rsidRDefault="00BE3449" w:rsidP="000A41C5">
      <w:pPr>
        <w:pStyle w:val="10"/>
        <w:ind w:firstLine="0"/>
        <w:rPr>
          <w:sz w:val="26"/>
          <w:szCs w:val="26"/>
        </w:rPr>
      </w:pPr>
    </w:p>
    <w:p w14:paraId="1DE9AC52" w14:textId="77C9820A" w:rsidR="00597728" w:rsidRPr="00F15FEE" w:rsidRDefault="00CE1E69" w:rsidP="00681AD4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E46352" wp14:editId="67FAFE38">
            <wp:extent cx="5940425" cy="2506980"/>
            <wp:effectExtent l="0" t="0" r="3175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C86E" w14:textId="24897311" w:rsidR="00CA3C7D" w:rsidRPr="006F36D4" w:rsidRDefault="00CA3C7D" w:rsidP="000E1C7C">
      <w:pPr>
        <w:pStyle w:val="2"/>
      </w:pPr>
      <w:bookmarkStart w:id="123" w:name="_Toc167903375"/>
      <w:r>
        <w:t>Сравнение компаний</w:t>
      </w:r>
      <w:bookmarkEnd w:id="123"/>
    </w:p>
    <w:p w14:paraId="7476E119" w14:textId="77777777" w:rsidR="00CA3C7D" w:rsidRDefault="00CA3C7D" w:rsidP="00CA3C7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</w:t>
      </w:r>
      <w:r w:rsidR="004F4955">
        <w:rPr>
          <w:b/>
          <w:sz w:val="26"/>
          <w:szCs w:val="26"/>
        </w:rPr>
        <w:t>Сравнение компаний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предназначен для </w:t>
      </w:r>
      <w:r w:rsidR="00E26D8C">
        <w:rPr>
          <w:sz w:val="26"/>
          <w:szCs w:val="26"/>
        </w:rPr>
        <w:t>сравнения</w:t>
      </w:r>
      <w:r w:rsidRPr="006F36D4">
        <w:rPr>
          <w:sz w:val="26"/>
          <w:szCs w:val="26"/>
        </w:rPr>
        <w:t xml:space="preserve"> </w:t>
      </w:r>
      <w:r w:rsidR="00E26D8C">
        <w:rPr>
          <w:sz w:val="26"/>
          <w:szCs w:val="26"/>
        </w:rPr>
        <w:t>компаний</w:t>
      </w:r>
      <w:r>
        <w:rPr>
          <w:sz w:val="26"/>
          <w:szCs w:val="26"/>
        </w:rPr>
        <w:t>.</w:t>
      </w:r>
      <w:r w:rsidRPr="006F36D4">
        <w:rPr>
          <w:sz w:val="26"/>
          <w:szCs w:val="26"/>
        </w:rPr>
        <w:t xml:space="preserve"> Функци</w:t>
      </w:r>
      <w:r w:rsidR="00011C4C">
        <w:rPr>
          <w:sz w:val="26"/>
          <w:szCs w:val="26"/>
        </w:rPr>
        <w:t>ю</w:t>
      </w:r>
      <w:r w:rsidRPr="006F36D4">
        <w:rPr>
          <w:sz w:val="26"/>
          <w:szCs w:val="26"/>
        </w:rPr>
        <w:t xml:space="preserve"> </w:t>
      </w:r>
      <w:r w:rsidR="007862AF">
        <w:rPr>
          <w:sz w:val="26"/>
          <w:szCs w:val="26"/>
        </w:rPr>
        <w:t>сравнения компаний</w:t>
      </w:r>
      <w:r w:rsidRPr="006F36D4">
        <w:rPr>
          <w:sz w:val="26"/>
          <w:szCs w:val="26"/>
        </w:rPr>
        <w:t xml:space="preserve"> можно осуществить, нажав на модуль бокового меню </w:t>
      </w:r>
      <w:r w:rsidRPr="006F36D4">
        <w:rPr>
          <w:b/>
          <w:sz w:val="26"/>
          <w:szCs w:val="26"/>
        </w:rPr>
        <w:t>«</w:t>
      </w:r>
      <w:r w:rsidR="006A2A18">
        <w:rPr>
          <w:b/>
          <w:sz w:val="26"/>
          <w:szCs w:val="26"/>
        </w:rPr>
        <w:t>Сравнение компаний</w:t>
      </w:r>
      <w:r w:rsidRPr="006F36D4">
        <w:rPr>
          <w:b/>
          <w:sz w:val="26"/>
          <w:szCs w:val="26"/>
        </w:rPr>
        <w:t>»</w:t>
      </w:r>
      <w:r>
        <w:rPr>
          <w:sz w:val="26"/>
          <w:szCs w:val="26"/>
        </w:rPr>
        <w:t xml:space="preserve">. </w:t>
      </w:r>
    </w:p>
    <w:p w14:paraId="0FA684AE" w14:textId="31C77E58" w:rsidR="00CA3C7D" w:rsidRDefault="00CA3C7D" w:rsidP="00CA3C7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</w:t>
      </w:r>
      <w:r>
        <w:rPr>
          <w:sz w:val="26"/>
          <w:szCs w:val="26"/>
        </w:rPr>
        <w:t xml:space="preserve">компания была </w:t>
      </w:r>
      <w:r w:rsidRPr="00DB59A2">
        <w:rPr>
          <w:sz w:val="26"/>
          <w:szCs w:val="26"/>
        </w:rPr>
        <w:t xml:space="preserve">добавлена в </w:t>
      </w:r>
      <w:r w:rsidRPr="006F36D4">
        <w:rPr>
          <w:b/>
          <w:sz w:val="26"/>
          <w:szCs w:val="26"/>
        </w:rPr>
        <w:t>«</w:t>
      </w:r>
      <w:r w:rsidR="000A04FD">
        <w:rPr>
          <w:b/>
          <w:sz w:val="26"/>
          <w:szCs w:val="26"/>
        </w:rPr>
        <w:t>Сравнение компаний</w:t>
      </w:r>
      <w:r w:rsidRPr="006F36D4">
        <w:rPr>
          <w:b/>
          <w:sz w:val="26"/>
          <w:szCs w:val="26"/>
        </w:rPr>
        <w:t>»</w:t>
      </w:r>
      <w:r w:rsidRPr="00DB59A2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 xml:space="preserve">необходимо нажать кнопку </w:t>
      </w:r>
      <w:r w:rsidR="00F63FBD">
        <w:rPr>
          <w:sz w:val="26"/>
          <w:szCs w:val="26"/>
        </w:rPr>
        <w:t>«</w:t>
      </w:r>
      <w:r w:rsidR="004F1824">
        <w:rPr>
          <w:b/>
          <w:sz w:val="26"/>
          <w:szCs w:val="26"/>
        </w:rPr>
        <w:t>Добавить компанию для сравнения</w:t>
      </w:r>
      <w:r w:rsidR="00F63FBD">
        <w:rPr>
          <w:sz w:val="26"/>
          <w:szCs w:val="26"/>
        </w:rPr>
        <w:t>»</w:t>
      </w:r>
      <w:r w:rsidR="00F63FBD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в верхнем правом углу страницы раздела «</w:t>
      </w:r>
      <w:r w:rsidRPr="006F36D4">
        <w:rPr>
          <w:b/>
          <w:sz w:val="26"/>
          <w:szCs w:val="26"/>
        </w:rPr>
        <w:t>Досье»</w:t>
      </w:r>
      <w:r w:rsidRPr="006F36D4">
        <w:rPr>
          <w:sz w:val="26"/>
          <w:szCs w:val="26"/>
        </w:rPr>
        <w:t>.</w:t>
      </w:r>
    </w:p>
    <w:p w14:paraId="023CBFC9" w14:textId="088EA65C" w:rsidR="00265B51" w:rsidRPr="008A08D1" w:rsidRDefault="00693D52" w:rsidP="00B23D3C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4F8A757" wp14:editId="2238708D">
            <wp:extent cx="4333333" cy="980952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3AD0" w14:textId="77777777" w:rsidR="00265B51" w:rsidRPr="006F36D4" w:rsidRDefault="00265B51" w:rsidP="00515D62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Для запроса информации о компании необходимо ввести в </w:t>
      </w:r>
      <w:r w:rsidRPr="006F36D4">
        <w:rPr>
          <w:b/>
          <w:sz w:val="26"/>
          <w:szCs w:val="26"/>
        </w:rPr>
        <w:t>Поисковую строку</w:t>
      </w:r>
      <w:r w:rsidRPr="006F36D4">
        <w:rPr>
          <w:sz w:val="26"/>
          <w:szCs w:val="26"/>
        </w:rPr>
        <w:t xml:space="preserve"> один </w:t>
      </w:r>
      <w:r w:rsidR="00BE238D">
        <w:rPr>
          <w:sz w:val="26"/>
          <w:szCs w:val="26"/>
        </w:rPr>
        <w:t xml:space="preserve">из </w:t>
      </w:r>
      <w:r w:rsidRPr="006F36D4">
        <w:rPr>
          <w:sz w:val="26"/>
          <w:szCs w:val="26"/>
        </w:rPr>
        <w:t>следующих параметров:</w:t>
      </w:r>
    </w:p>
    <w:p w14:paraId="715B31A0" w14:textId="77777777" w:rsidR="00265B51" w:rsidRPr="006F36D4" w:rsidRDefault="00265B51" w:rsidP="00265B51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 xml:space="preserve">ИНН </w:t>
      </w:r>
      <w:r w:rsidR="00D45C68">
        <w:rPr>
          <w:sz w:val="26"/>
          <w:szCs w:val="26"/>
        </w:rPr>
        <w:t>организации</w:t>
      </w:r>
      <w:r w:rsidRPr="006F36D4">
        <w:rPr>
          <w:sz w:val="26"/>
          <w:szCs w:val="26"/>
        </w:rPr>
        <w:t>;</w:t>
      </w:r>
    </w:p>
    <w:p w14:paraId="528BC5D4" w14:textId="77777777" w:rsidR="00CA3C7D" w:rsidRDefault="00265B51" w:rsidP="00265B51">
      <w:pPr>
        <w:pStyle w:val="10"/>
        <w:numPr>
          <w:ilvl w:val="0"/>
          <w:numId w:val="8"/>
        </w:numPr>
        <w:ind w:left="1134" w:hanging="283"/>
        <w:rPr>
          <w:sz w:val="26"/>
          <w:szCs w:val="26"/>
        </w:rPr>
      </w:pPr>
      <w:r w:rsidRPr="006F36D4">
        <w:rPr>
          <w:sz w:val="26"/>
          <w:szCs w:val="26"/>
        </w:rPr>
        <w:t xml:space="preserve">ОГРН </w:t>
      </w:r>
      <w:r w:rsidR="00D45C68">
        <w:rPr>
          <w:sz w:val="26"/>
          <w:szCs w:val="26"/>
        </w:rPr>
        <w:t>организации</w:t>
      </w:r>
      <w:r w:rsidRPr="006F36D4">
        <w:rPr>
          <w:sz w:val="26"/>
          <w:szCs w:val="26"/>
        </w:rPr>
        <w:t>;</w:t>
      </w:r>
    </w:p>
    <w:p w14:paraId="573135D9" w14:textId="77777777" w:rsidR="005B4B61" w:rsidRDefault="00265B51" w:rsidP="00265B51">
      <w:pPr>
        <w:pStyle w:val="10"/>
        <w:rPr>
          <w:sz w:val="26"/>
          <w:szCs w:val="26"/>
        </w:rPr>
      </w:pPr>
      <w:r w:rsidRPr="006F36D4">
        <w:rPr>
          <w:sz w:val="26"/>
          <w:szCs w:val="26"/>
        </w:rPr>
        <w:t xml:space="preserve">Далее необходимо нажать на клавишу </w:t>
      </w:r>
      <w:r w:rsidRPr="00B41FA2">
        <w:rPr>
          <w:b/>
          <w:sz w:val="26"/>
          <w:szCs w:val="26"/>
        </w:rPr>
        <w:t>[Enter]</w:t>
      </w:r>
      <w:r w:rsidRPr="00265B51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 xml:space="preserve">или кликнуть мышью по кнопке с изображением </w:t>
      </w:r>
      <w:r w:rsidRPr="00265B51">
        <w:rPr>
          <w:sz w:val="26"/>
          <w:szCs w:val="26"/>
        </w:rPr>
        <w:t>лупы</w:t>
      </w:r>
      <w:r w:rsidRPr="006F36D4">
        <w:rPr>
          <w:sz w:val="26"/>
          <w:szCs w:val="26"/>
        </w:rPr>
        <w:t>. Система формирует и посылает запрос в хранилище данных, получает от него ответ и отображает результат</w:t>
      </w:r>
      <w:r w:rsidR="00C0072D">
        <w:rPr>
          <w:sz w:val="26"/>
          <w:szCs w:val="26"/>
        </w:rPr>
        <w:t>.</w:t>
      </w:r>
    </w:p>
    <w:p w14:paraId="15EBABE3" w14:textId="6390BA1D" w:rsidR="00A2643C" w:rsidRDefault="000A6DCB" w:rsidP="00A2643C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BE1933" wp14:editId="4DFDCA4D">
            <wp:extent cx="5940425" cy="3782695"/>
            <wp:effectExtent l="0" t="0" r="3175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E614" w14:textId="77777777" w:rsidR="00E066E6" w:rsidRDefault="00E066E6" w:rsidP="00A2643C">
      <w:pPr>
        <w:pStyle w:val="10"/>
        <w:ind w:firstLine="0"/>
        <w:rPr>
          <w:sz w:val="26"/>
          <w:szCs w:val="26"/>
        </w:rPr>
      </w:pPr>
    </w:p>
    <w:p w14:paraId="34E0531A" w14:textId="2B1DC713" w:rsidR="005B4B61" w:rsidRDefault="005B4B61" w:rsidP="00265B51">
      <w:pPr>
        <w:pStyle w:val="10"/>
        <w:rPr>
          <w:sz w:val="26"/>
          <w:szCs w:val="26"/>
        </w:rPr>
      </w:pPr>
      <w:r>
        <w:rPr>
          <w:sz w:val="26"/>
          <w:szCs w:val="26"/>
        </w:rPr>
        <w:t xml:space="preserve">Также можно отобразить только отличия двух и более компаний. Для того необходимо поставить галочку </w:t>
      </w:r>
      <w:r w:rsidR="00F63FBD">
        <w:rPr>
          <w:sz w:val="26"/>
          <w:szCs w:val="26"/>
        </w:rPr>
        <w:t>«</w:t>
      </w:r>
      <w:r w:rsidRPr="00A07EB5">
        <w:rPr>
          <w:b/>
          <w:sz w:val="26"/>
          <w:szCs w:val="26"/>
        </w:rPr>
        <w:t>Показать только отличия</w:t>
      </w:r>
      <w:r w:rsidR="00F63FBD">
        <w:rPr>
          <w:sz w:val="26"/>
          <w:szCs w:val="26"/>
        </w:rPr>
        <w:t xml:space="preserve">». </w:t>
      </w:r>
    </w:p>
    <w:p w14:paraId="1CE0CB03" w14:textId="77777777" w:rsidR="00C309E7" w:rsidRDefault="00C309E7" w:rsidP="00C309E7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08C0C32" wp14:editId="37BCA4F1">
            <wp:extent cx="2278577" cy="411516"/>
            <wp:effectExtent l="0" t="0" r="762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FF43" w14:textId="40CD1A54" w:rsidR="00265B51" w:rsidRDefault="008E2D2F" w:rsidP="00265B51">
      <w:pPr>
        <w:pStyle w:val="10"/>
        <w:rPr>
          <w:sz w:val="26"/>
          <w:szCs w:val="26"/>
        </w:rPr>
      </w:pPr>
      <w:r>
        <w:rPr>
          <w:sz w:val="26"/>
          <w:szCs w:val="26"/>
        </w:rPr>
        <w:t xml:space="preserve">Чтобы выгрузить данные по сравнению компаний, надо нажать в верхнем правом углу страницы значок </w:t>
      </w:r>
      <w:r w:rsidR="00F63FBD">
        <w:rPr>
          <w:sz w:val="26"/>
          <w:szCs w:val="26"/>
        </w:rPr>
        <w:t>«</w:t>
      </w:r>
      <w:r w:rsidRPr="00A07EB5">
        <w:rPr>
          <w:b/>
          <w:sz w:val="26"/>
          <w:szCs w:val="26"/>
        </w:rPr>
        <w:t xml:space="preserve">Выгрузить сравнение компаний в </w:t>
      </w:r>
      <w:r w:rsidRPr="00A07EB5">
        <w:rPr>
          <w:b/>
          <w:sz w:val="26"/>
          <w:szCs w:val="26"/>
          <w:lang w:val="en-US"/>
        </w:rPr>
        <w:t>pd</w:t>
      </w:r>
      <w:r w:rsidR="00A07EB5">
        <w:rPr>
          <w:b/>
          <w:sz w:val="26"/>
          <w:szCs w:val="26"/>
          <w:lang w:val="en-US"/>
        </w:rPr>
        <w:t>f</w:t>
      </w:r>
      <w:r w:rsidR="00F63FBD">
        <w:rPr>
          <w:sz w:val="26"/>
          <w:szCs w:val="26"/>
        </w:rPr>
        <w:t xml:space="preserve">» </w:t>
      </w:r>
      <w:r>
        <w:rPr>
          <w:sz w:val="26"/>
          <w:szCs w:val="26"/>
        </w:rPr>
        <w:t xml:space="preserve">или </w:t>
      </w:r>
      <w:r w:rsidR="00F63FBD">
        <w:rPr>
          <w:sz w:val="26"/>
          <w:szCs w:val="26"/>
        </w:rPr>
        <w:t>«</w:t>
      </w:r>
      <w:r w:rsidRPr="00A07EB5">
        <w:rPr>
          <w:b/>
          <w:sz w:val="26"/>
          <w:szCs w:val="26"/>
        </w:rPr>
        <w:t xml:space="preserve">Выгрузить сравнение компаний в </w:t>
      </w:r>
      <w:r w:rsidRPr="00A07EB5">
        <w:rPr>
          <w:b/>
          <w:sz w:val="26"/>
          <w:szCs w:val="26"/>
          <w:lang w:val="en-US"/>
        </w:rPr>
        <w:t>docx</w:t>
      </w:r>
      <w:r w:rsidR="00F63FBD">
        <w:rPr>
          <w:sz w:val="26"/>
          <w:szCs w:val="26"/>
        </w:rPr>
        <w:t xml:space="preserve">». </w:t>
      </w:r>
    </w:p>
    <w:p w14:paraId="78E3573E" w14:textId="092B04AA" w:rsidR="007B5527" w:rsidRDefault="00547041" w:rsidP="000A41C5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B109607" wp14:editId="26587AA3">
            <wp:extent cx="929721" cy="602032"/>
            <wp:effectExtent l="0" t="0" r="381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EF66" w14:textId="1777CE80" w:rsidR="005262F1" w:rsidRDefault="005262F1" w:rsidP="000E1C7C">
      <w:pPr>
        <w:pStyle w:val="2"/>
      </w:pPr>
      <w:bookmarkStart w:id="124" w:name="_Toc97197663"/>
      <w:bookmarkStart w:id="125" w:name="_Toc167903376"/>
      <w:r>
        <w:t>Открытые источники</w:t>
      </w:r>
      <w:bookmarkEnd w:id="124"/>
      <w:bookmarkEnd w:id="125"/>
    </w:p>
    <w:p w14:paraId="6F1B010E" w14:textId="77777777" w:rsidR="005262F1" w:rsidRDefault="005262F1" w:rsidP="005262F1">
      <w:pPr>
        <w:pStyle w:val="10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Открытые источники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предназначен для</w:t>
      </w:r>
      <w:r>
        <w:rPr>
          <w:sz w:val="26"/>
          <w:szCs w:val="26"/>
        </w:rPr>
        <w:t xml:space="preserve"> Проверки долгов, Проверки компетенций, Проверки ТС, Розыска, и т.д.</w:t>
      </w:r>
    </w:p>
    <w:p w14:paraId="7A047097" w14:textId="5F5DB9A5" w:rsidR="005262F1" w:rsidRPr="00C0291D" w:rsidRDefault="005262F1" w:rsidP="005262F1">
      <w:pPr>
        <w:pStyle w:val="10"/>
        <w:rPr>
          <w:sz w:val="26"/>
          <w:szCs w:val="26"/>
        </w:rPr>
      </w:pPr>
      <w:r>
        <w:rPr>
          <w:sz w:val="26"/>
          <w:szCs w:val="26"/>
        </w:rPr>
        <w:t>Для того, чтобы проверить физическое лицо в базе ФССП, необходимо нажать на ссылку</w:t>
      </w:r>
      <w:r w:rsidRPr="00C0291D">
        <w:rPr>
          <w:sz w:val="26"/>
          <w:szCs w:val="26"/>
        </w:rPr>
        <w:t xml:space="preserve"> </w:t>
      </w:r>
      <w:r w:rsidR="009D65F9">
        <w:rPr>
          <w:sz w:val="26"/>
          <w:szCs w:val="26"/>
        </w:rPr>
        <w:t>«</w:t>
      </w:r>
      <w:r w:rsidRPr="00C0291D">
        <w:rPr>
          <w:b/>
          <w:sz w:val="26"/>
          <w:szCs w:val="26"/>
        </w:rPr>
        <w:t>Проверка физического лица в базе ФССП</w:t>
      </w:r>
      <w:r w:rsidR="009D65F9">
        <w:rPr>
          <w:sz w:val="26"/>
          <w:szCs w:val="26"/>
        </w:rPr>
        <w:t xml:space="preserve">» </w:t>
      </w:r>
      <w:r>
        <w:rPr>
          <w:sz w:val="26"/>
          <w:szCs w:val="26"/>
        </w:rPr>
        <w:t>и т.д.</w:t>
      </w:r>
    </w:p>
    <w:p w14:paraId="64FB7F3B" w14:textId="4240C832" w:rsidR="005262F1" w:rsidRPr="0039464F" w:rsidRDefault="00F13265" w:rsidP="0039464F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6BD4C4" wp14:editId="509FC436">
            <wp:extent cx="5940425" cy="349186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076D" w14:textId="77777777" w:rsidR="005262F1" w:rsidRDefault="005262F1" w:rsidP="007B5527">
      <w:pPr>
        <w:pStyle w:val="10"/>
        <w:ind w:firstLine="0"/>
        <w:rPr>
          <w:sz w:val="26"/>
          <w:szCs w:val="26"/>
        </w:rPr>
      </w:pPr>
    </w:p>
    <w:p w14:paraId="74872412" w14:textId="402734B3" w:rsidR="009B222A" w:rsidRPr="00CC039C" w:rsidRDefault="00605BDB" w:rsidP="00CD7C07">
      <w:pPr>
        <w:pStyle w:val="2"/>
      </w:pPr>
      <w:bookmarkStart w:id="126" w:name="_Toc167903377"/>
      <w:r w:rsidRPr="00CC039C">
        <w:t>Выбор компании</w:t>
      </w:r>
      <w:r w:rsidR="009B222A" w:rsidRPr="00CC039C">
        <w:t>. Модуль «Информация»</w:t>
      </w:r>
      <w:bookmarkEnd w:id="126"/>
    </w:p>
    <w:p w14:paraId="468DD009" w14:textId="29A7C735" w:rsidR="00245550" w:rsidRPr="00CD7C07" w:rsidRDefault="004B142C" w:rsidP="00CD7C07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Из списка найденных компаний </w:t>
      </w:r>
      <w:r w:rsidR="006609B9">
        <w:rPr>
          <w:sz w:val="26"/>
          <w:szCs w:val="26"/>
        </w:rPr>
        <w:t xml:space="preserve">(см. пункт 6.2. данного документа) </w:t>
      </w:r>
      <w:r w:rsidRPr="006F36D4">
        <w:rPr>
          <w:sz w:val="26"/>
          <w:szCs w:val="26"/>
        </w:rPr>
        <w:t>по наименованию, ИНН, ОГРН, адресу или учредителю можно вы</w:t>
      </w:r>
      <w:r w:rsidR="00867743" w:rsidRPr="006F36D4">
        <w:rPr>
          <w:sz w:val="26"/>
          <w:szCs w:val="26"/>
        </w:rPr>
        <w:t xml:space="preserve">брать наиболее подходящую и по </w:t>
      </w:r>
      <w:r w:rsidR="00867743" w:rsidRPr="000213CC">
        <w:rPr>
          <w:b/>
          <w:bCs/>
          <w:sz w:val="26"/>
          <w:szCs w:val="26"/>
        </w:rPr>
        <w:t>К</w:t>
      </w:r>
      <w:r w:rsidRPr="000213CC">
        <w:rPr>
          <w:b/>
          <w:bCs/>
          <w:sz w:val="26"/>
          <w:szCs w:val="26"/>
        </w:rPr>
        <w:t>лику</w:t>
      </w:r>
      <w:r w:rsidRPr="006F36D4">
        <w:rPr>
          <w:sz w:val="26"/>
          <w:szCs w:val="26"/>
        </w:rPr>
        <w:t xml:space="preserve"> развернуть ее профиль</w:t>
      </w:r>
      <w:r w:rsidR="00932C04" w:rsidRPr="006F36D4">
        <w:rPr>
          <w:sz w:val="26"/>
          <w:szCs w:val="26"/>
        </w:rPr>
        <w:t xml:space="preserve"> (</w:t>
      </w:r>
      <w:r w:rsidR="00932C04" w:rsidRPr="000213CC">
        <w:rPr>
          <w:b/>
          <w:bCs/>
          <w:sz w:val="26"/>
          <w:szCs w:val="26"/>
        </w:rPr>
        <w:t>Досье</w:t>
      </w:r>
      <w:r w:rsidR="00932C04" w:rsidRPr="006F36D4">
        <w:rPr>
          <w:sz w:val="26"/>
          <w:szCs w:val="26"/>
        </w:rPr>
        <w:t>)</w:t>
      </w:r>
      <w:r w:rsidRPr="006F36D4">
        <w:rPr>
          <w:sz w:val="26"/>
          <w:szCs w:val="26"/>
        </w:rPr>
        <w:t>.</w:t>
      </w:r>
      <w:r w:rsidR="0044419A" w:rsidRPr="006F36D4">
        <w:rPr>
          <w:sz w:val="26"/>
          <w:szCs w:val="26"/>
        </w:rPr>
        <w:t xml:space="preserve"> Одновременно откроется модуль </w:t>
      </w:r>
      <w:r w:rsidR="0044419A" w:rsidRPr="00CD7C07">
        <w:rPr>
          <w:sz w:val="26"/>
          <w:szCs w:val="26"/>
        </w:rPr>
        <w:t>«</w:t>
      </w:r>
      <w:r w:rsidR="0044419A" w:rsidRPr="000213CC">
        <w:rPr>
          <w:b/>
          <w:bCs/>
          <w:sz w:val="26"/>
          <w:szCs w:val="26"/>
        </w:rPr>
        <w:t>Информация</w:t>
      </w:r>
      <w:r w:rsidR="0044419A" w:rsidRPr="00CD7C07">
        <w:rPr>
          <w:sz w:val="26"/>
          <w:szCs w:val="26"/>
        </w:rPr>
        <w:t>»</w:t>
      </w:r>
      <w:r w:rsidR="0044419A" w:rsidRPr="006F36D4">
        <w:rPr>
          <w:sz w:val="26"/>
          <w:szCs w:val="26"/>
        </w:rPr>
        <w:t xml:space="preserve"> в боковом </w:t>
      </w:r>
      <w:r w:rsidR="00867743" w:rsidRPr="000213CC">
        <w:rPr>
          <w:b/>
          <w:bCs/>
          <w:sz w:val="26"/>
          <w:szCs w:val="26"/>
        </w:rPr>
        <w:t>М</w:t>
      </w:r>
      <w:r w:rsidR="0044419A" w:rsidRPr="000213CC">
        <w:rPr>
          <w:b/>
          <w:bCs/>
          <w:sz w:val="26"/>
          <w:szCs w:val="26"/>
        </w:rPr>
        <w:t>еню</w:t>
      </w:r>
      <w:r w:rsidR="003502D8" w:rsidRPr="00CD7C07">
        <w:rPr>
          <w:sz w:val="26"/>
          <w:szCs w:val="26"/>
        </w:rPr>
        <w:t xml:space="preserve">. </w:t>
      </w:r>
    </w:p>
    <w:p w14:paraId="37F88982" w14:textId="67D5C9F9" w:rsidR="008D594C" w:rsidRDefault="003502D8" w:rsidP="0039464F">
      <w:pPr>
        <w:pStyle w:val="10"/>
        <w:ind w:firstLine="709"/>
        <w:rPr>
          <w:sz w:val="26"/>
          <w:szCs w:val="26"/>
        </w:rPr>
      </w:pPr>
      <w:r>
        <w:rPr>
          <w:b/>
          <w:sz w:val="26"/>
          <w:szCs w:val="26"/>
        </w:rPr>
        <w:t>Для юридических лиц</w:t>
      </w:r>
      <w:r w:rsidR="0044419A" w:rsidRPr="006F36D4">
        <w:rPr>
          <w:sz w:val="26"/>
          <w:szCs w:val="26"/>
        </w:rPr>
        <w:t xml:space="preserve"> </w:t>
      </w:r>
      <w:r w:rsidR="00EA2F58">
        <w:rPr>
          <w:sz w:val="26"/>
          <w:szCs w:val="26"/>
        </w:rPr>
        <w:t>доступны разделы</w:t>
      </w:r>
      <w:r w:rsidR="0044419A" w:rsidRPr="006F36D4">
        <w:rPr>
          <w:sz w:val="26"/>
          <w:szCs w:val="26"/>
        </w:rPr>
        <w:t xml:space="preserve">: </w:t>
      </w:r>
      <w:r w:rsidR="0024083E" w:rsidRPr="00CD7C07">
        <w:rPr>
          <w:b/>
          <w:bCs/>
          <w:sz w:val="26"/>
          <w:szCs w:val="26"/>
        </w:rPr>
        <w:t>«</w:t>
      </w:r>
      <w:r w:rsidR="0044419A" w:rsidRPr="000213CC">
        <w:rPr>
          <w:b/>
          <w:bCs/>
          <w:sz w:val="26"/>
          <w:szCs w:val="26"/>
        </w:rPr>
        <w:t>Д</w:t>
      </w:r>
      <w:r w:rsidR="0044419A" w:rsidRPr="006F36D4">
        <w:rPr>
          <w:b/>
          <w:sz w:val="26"/>
          <w:szCs w:val="26"/>
        </w:rPr>
        <w:t>осье</w:t>
      </w:r>
      <w:r w:rsidR="0024083E" w:rsidRPr="006F36D4">
        <w:rPr>
          <w:b/>
          <w:sz w:val="26"/>
          <w:szCs w:val="26"/>
        </w:rPr>
        <w:t>»</w:t>
      </w:r>
      <w:r w:rsidR="0044419A" w:rsidRPr="006F36D4">
        <w:rPr>
          <w:b/>
          <w:sz w:val="26"/>
          <w:szCs w:val="26"/>
        </w:rPr>
        <w:t xml:space="preserve">, </w:t>
      </w:r>
      <w:r w:rsidR="0024083E" w:rsidRPr="006F36D4">
        <w:rPr>
          <w:b/>
          <w:sz w:val="26"/>
          <w:szCs w:val="26"/>
        </w:rPr>
        <w:t>«</w:t>
      </w:r>
      <w:r w:rsidR="0044419A" w:rsidRPr="006F36D4">
        <w:rPr>
          <w:b/>
          <w:sz w:val="26"/>
          <w:szCs w:val="26"/>
        </w:rPr>
        <w:t>ОКВЭД</w:t>
      </w:r>
      <w:r w:rsidR="0024083E" w:rsidRPr="006F36D4">
        <w:rPr>
          <w:b/>
          <w:sz w:val="26"/>
          <w:szCs w:val="26"/>
        </w:rPr>
        <w:t>»</w:t>
      </w:r>
      <w:r w:rsidR="0044419A" w:rsidRPr="006F36D4">
        <w:rPr>
          <w:b/>
          <w:sz w:val="26"/>
          <w:szCs w:val="26"/>
        </w:rPr>
        <w:t xml:space="preserve">, </w:t>
      </w:r>
      <w:r w:rsidR="0024083E" w:rsidRPr="006F36D4">
        <w:rPr>
          <w:b/>
          <w:sz w:val="26"/>
          <w:szCs w:val="26"/>
        </w:rPr>
        <w:t>«</w:t>
      </w:r>
      <w:r w:rsidR="0044419A" w:rsidRPr="006F36D4">
        <w:rPr>
          <w:b/>
          <w:sz w:val="26"/>
          <w:szCs w:val="26"/>
        </w:rPr>
        <w:t>Филиалы</w:t>
      </w:r>
      <w:r w:rsidR="0024083E" w:rsidRPr="006F36D4">
        <w:rPr>
          <w:b/>
          <w:sz w:val="26"/>
          <w:szCs w:val="26"/>
        </w:rPr>
        <w:t>»</w:t>
      </w:r>
      <w:r w:rsidR="0044419A" w:rsidRPr="006F36D4">
        <w:rPr>
          <w:b/>
          <w:sz w:val="26"/>
          <w:szCs w:val="26"/>
        </w:rPr>
        <w:t xml:space="preserve">, </w:t>
      </w:r>
      <w:r w:rsidR="0024083E" w:rsidRPr="006F36D4">
        <w:rPr>
          <w:b/>
          <w:sz w:val="26"/>
          <w:szCs w:val="26"/>
        </w:rPr>
        <w:t>«</w:t>
      </w:r>
      <w:r w:rsidR="0044419A" w:rsidRPr="006F36D4">
        <w:rPr>
          <w:b/>
          <w:sz w:val="26"/>
          <w:szCs w:val="26"/>
        </w:rPr>
        <w:t>Связи</w:t>
      </w:r>
      <w:r w:rsidR="0024083E" w:rsidRPr="006F36D4">
        <w:rPr>
          <w:b/>
          <w:sz w:val="26"/>
          <w:szCs w:val="26"/>
        </w:rPr>
        <w:t>»</w:t>
      </w:r>
      <w:r w:rsidR="0044419A" w:rsidRPr="006F36D4">
        <w:rPr>
          <w:b/>
          <w:sz w:val="26"/>
          <w:szCs w:val="26"/>
        </w:rPr>
        <w:t xml:space="preserve">, </w:t>
      </w:r>
      <w:r w:rsidR="0024083E" w:rsidRPr="006F36D4">
        <w:rPr>
          <w:b/>
          <w:sz w:val="26"/>
          <w:szCs w:val="26"/>
        </w:rPr>
        <w:t>«</w:t>
      </w:r>
      <w:r w:rsidR="00B536FE">
        <w:rPr>
          <w:b/>
          <w:sz w:val="26"/>
          <w:szCs w:val="26"/>
        </w:rPr>
        <w:t>Проверки</w:t>
      </w:r>
      <w:r w:rsidR="0024083E" w:rsidRPr="006F36D4">
        <w:rPr>
          <w:b/>
          <w:sz w:val="26"/>
          <w:szCs w:val="26"/>
        </w:rPr>
        <w:t>»</w:t>
      </w:r>
      <w:r w:rsidR="0044419A" w:rsidRPr="006F36D4">
        <w:rPr>
          <w:b/>
          <w:sz w:val="26"/>
          <w:szCs w:val="26"/>
        </w:rPr>
        <w:t xml:space="preserve">, </w:t>
      </w:r>
      <w:r w:rsidR="00D55A3E">
        <w:rPr>
          <w:b/>
          <w:sz w:val="26"/>
          <w:szCs w:val="26"/>
        </w:rPr>
        <w:t xml:space="preserve">«Лизинг», </w:t>
      </w:r>
      <w:r w:rsidR="001D12A9" w:rsidRPr="006F36D4">
        <w:rPr>
          <w:b/>
          <w:sz w:val="26"/>
          <w:szCs w:val="26"/>
        </w:rPr>
        <w:t>«</w:t>
      </w:r>
      <w:r w:rsidR="00267C9A">
        <w:rPr>
          <w:b/>
          <w:sz w:val="26"/>
          <w:szCs w:val="26"/>
        </w:rPr>
        <w:t>Учредители</w:t>
      </w:r>
      <w:r w:rsidR="001D12A9" w:rsidRPr="006F36D4">
        <w:rPr>
          <w:b/>
          <w:sz w:val="26"/>
          <w:szCs w:val="26"/>
        </w:rPr>
        <w:t xml:space="preserve">», </w:t>
      </w:r>
      <w:r w:rsidR="00440C87" w:rsidRPr="006F36D4">
        <w:rPr>
          <w:b/>
          <w:sz w:val="26"/>
          <w:szCs w:val="26"/>
        </w:rPr>
        <w:t>«</w:t>
      </w:r>
      <w:r w:rsidR="00440C87">
        <w:rPr>
          <w:b/>
          <w:sz w:val="26"/>
          <w:szCs w:val="26"/>
        </w:rPr>
        <w:t>Лицензии</w:t>
      </w:r>
      <w:r w:rsidR="00440C87" w:rsidRPr="006F36D4">
        <w:rPr>
          <w:b/>
          <w:sz w:val="26"/>
          <w:szCs w:val="26"/>
        </w:rPr>
        <w:t xml:space="preserve">», </w:t>
      </w:r>
      <w:r w:rsidR="0024083E" w:rsidRPr="006F36D4">
        <w:rPr>
          <w:b/>
          <w:sz w:val="26"/>
          <w:szCs w:val="26"/>
        </w:rPr>
        <w:t>«</w:t>
      </w:r>
      <w:r w:rsidR="0044419A" w:rsidRPr="006F36D4">
        <w:rPr>
          <w:b/>
          <w:sz w:val="26"/>
          <w:szCs w:val="26"/>
        </w:rPr>
        <w:t>Арбитраж</w:t>
      </w:r>
      <w:r w:rsidR="0024083E" w:rsidRPr="006F36D4">
        <w:rPr>
          <w:b/>
          <w:sz w:val="26"/>
          <w:szCs w:val="26"/>
        </w:rPr>
        <w:t>»</w:t>
      </w:r>
      <w:r w:rsidR="0044419A" w:rsidRPr="006F36D4">
        <w:rPr>
          <w:b/>
          <w:sz w:val="26"/>
          <w:szCs w:val="26"/>
        </w:rPr>
        <w:t xml:space="preserve">, </w:t>
      </w:r>
      <w:r w:rsidR="0024083E" w:rsidRPr="006F36D4">
        <w:rPr>
          <w:b/>
          <w:sz w:val="26"/>
          <w:szCs w:val="26"/>
        </w:rPr>
        <w:t>«</w:t>
      </w:r>
      <w:r w:rsidR="0044419A" w:rsidRPr="006F36D4">
        <w:rPr>
          <w:b/>
          <w:sz w:val="26"/>
          <w:szCs w:val="26"/>
        </w:rPr>
        <w:t>ФССП</w:t>
      </w:r>
      <w:r w:rsidR="0024083E" w:rsidRPr="006F36D4">
        <w:rPr>
          <w:b/>
          <w:sz w:val="26"/>
          <w:szCs w:val="26"/>
        </w:rPr>
        <w:t>»</w:t>
      </w:r>
      <w:r w:rsidR="0044419A" w:rsidRPr="006F36D4">
        <w:rPr>
          <w:b/>
          <w:sz w:val="26"/>
          <w:szCs w:val="26"/>
        </w:rPr>
        <w:t>,</w:t>
      </w:r>
      <w:r w:rsidR="00416129" w:rsidRPr="00416129">
        <w:rPr>
          <w:b/>
          <w:sz w:val="26"/>
          <w:szCs w:val="26"/>
        </w:rPr>
        <w:t xml:space="preserve"> </w:t>
      </w:r>
      <w:r w:rsidR="00416129" w:rsidRPr="006F36D4">
        <w:rPr>
          <w:b/>
          <w:sz w:val="26"/>
          <w:szCs w:val="26"/>
        </w:rPr>
        <w:t>«</w:t>
      </w:r>
      <w:r w:rsidR="002326BC">
        <w:rPr>
          <w:b/>
          <w:sz w:val="26"/>
          <w:szCs w:val="26"/>
        </w:rPr>
        <w:t>ЕФРСБ</w:t>
      </w:r>
      <w:r w:rsidR="00416129" w:rsidRPr="006F36D4">
        <w:rPr>
          <w:b/>
          <w:sz w:val="26"/>
          <w:szCs w:val="26"/>
        </w:rPr>
        <w:t>»,</w:t>
      </w:r>
      <w:r w:rsidR="00416129" w:rsidRPr="0063682F">
        <w:rPr>
          <w:b/>
          <w:sz w:val="26"/>
          <w:szCs w:val="26"/>
        </w:rPr>
        <w:t xml:space="preserve"> </w:t>
      </w:r>
      <w:r w:rsidR="0063682F" w:rsidRPr="006F36D4">
        <w:rPr>
          <w:b/>
          <w:sz w:val="26"/>
          <w:szCs w:val="26"/>
        </w:rPr>
        <w:t>«</w:t>
      </w:r>
      <w:r w:rsidR="0063682F">
        <w:rPr>
          <w:b/>
          <w:sz w:val="26"/>
          <w:szCs w:val="26"/>
        </w:rPr>
        <w:t>Субсидии</w:t>
      </w:r>
      <w:r w:rsidR="0063682F" w:rsidRPr="006F36D4">
        <w:rPr>
          <w:b/>
          <w:sz w:val="26"/>
          <w:szCs w:val="26"/>
        </w:rPr>
        <w:t>»,</w:t>
      </w:r>
      <w:r w:rsidR="0063682F">
        <w:rPr>
          <w:b/>
          <w:sz w:val="26"/>
          <w:szCs w:val="26"/>
        </w:rPr>
        <w:t xml:space="preserve"> </w:t>
      </w:r>
      <w:r w:rsidR="00E3465B" w:rsidRPr="006F36D4">
        <w:rPr>
          <w:b/>
          <w:sz w:val="26"/>
          <w:szCs w:val="26"/>
        </w:rPr>
        <w:t>«</w:t>
      </w:r>
      <w:r w:rsidR="00E3465B">
        <w:rPr>
          <w:b/>
          <w:sz w:val="26"/>
          <w:szCs w:val="26"/>
        </w:rPr>
        <w:t>Бюджет</w:t>
      </w:r>
      <w:r w:rsidR="00544134">
        <w:rPr>
          <w:b/>
          <w:sz w:val="26"/>
          <w:szCs w:val="26"/>
        </w:rPr>
        <w:t>ы</w:t>
      </w:r>
      <w:r w:rsidR="00E3465B" w:rsidRPr="006F36D4">
        <w:rPr>
          <w:b/>
          <w:sz w:val="26"/>
          <w:szCs w:val="26"/>
        </w:rPr>
        <w:t>»,</w:t>
      </w:r>
      <w:r w:rsidR="00E3465B">
        <w:rPr>
          <w:b/>
          <w:sz w:val="26"/>
          <w:szCs w:val="26"/>
        </w:rPr>
        <w:t xml:space="preserve"> </w:t>
      </w:r>
      <w:r w:rsidR="0063682F" w:rsidRPr="006F36D4">
        <w:rPr>
          <w:b/>
          <w:sz w:val="26"/>
          <w:szCs w:val="26"/>
        </w:rPr>
        <w:t>«</w:t>
      </w:r>
      <w:r w:rsidR="0063682F">
        <w:rPr>
          <w:b/>
          <w:sz w:val="26"/>
          <w:szCs w:val="26"/>
        </w:rPr>
        <w:t>Товарные знаки</w:t>
      </w:r>
      <w:r w:rsidR="0063682F" w:rsidRPr="006F36D4">
        <w:rPr>
          <w:b/>
          <w:sz w:val="26"/>
          <w:szCs w:val="26"/>
        </w:rPr>
        <w:t>», «</w:t>
      </w:r>
      <w:r w:rsidR="0063682F">
        <w:rPr>
          <w:b/>
          <w:sz w:val="26"/>
          <w:szCs w:val="26"/>
        </w:rPr>
        <w:t>Закупки</w:t>
      </w:r>
      <w:r w:rsidR="0063682F" w:rsidRPr="006F36D4">
        <w:rPr>
          <w:b/>
          <w:sz w:val="26"/>
          <w:szCs w:val="26"/>
        </w:rPr>
        <w:t>»,</w:t>
      </w:r>
      <w:r w:rsidR="008C3D44" w:rsidRPr="008C3D44">
        <w:rPr>
          <w:b/>
          <w:sz w:val="26"/>
          <w:szCs w:val="26"/>
        </w:rPr>
        <w:t xml:space="preserve"> </w:t>
      </w:r>
      <w:r w:rsidR="008C3D44" w:rsidRPr="006F36D4">
        <w:rPr>
          <w:b/>
          <w:sz w:val="26"/>
          <w:szCs w:val="26"/>
        </w:rPr>
        <w:t>«</w:t>
      </w:r>
      <w:r w:rsidR="008C3D44">
        <w:rPr>
          <w:b/>
          <w:sz w:val="26"/>
          <w:szCs w:val="26"/>
        </w:rPr>
        <w:t>Налоги и сборы</w:t>
      </w:r>
      <w:r w:rsidR="008C3D44" w:rsidRPr="006F36D4">
        <w:rPr>
          <w:b/>
          <w:sz w:val="26"/>
          <w:szCs w:val="26"/>
        </w:rPr>
        <w:t>»,</w:t>
      </w:r>
      <w:r w:rsidR="00440C87">
        <w:rPr>
          <w:b/>
          <w:sz w:val="26"/>
          <w:szCs w:val="26"/>
        </w:rPr>
        <w:t xml:space="preserve"> </w:t>
      </w:r>
      <w:r w:rsidR="0033041B" w:rsidRPr="006F36D4">
        <w:rPr>
          <w:b/>
          <w:sz w:val="26"/>
          <w:szCs w:val="26"/>
        </w:rPr>
        <w:t>«</w:t>
      </w:r>
      <w:r w:rsidR="0033041B">
        <w:rPr>
          <w:b/>
          <w:sz w:val="26"/>
          <w:szCs w:val="26"/>
        </w:rPr>
        <w:t>Финансовая отчётность</w:t>
      </w:r>
      <w:r w:rsidR="0033041B" w:rsidRPr="006F36D4">
        <w:rPr>
          <w:b/>
          <w:sz w:val="26"/>
          <w:szCs w:val="26"/>
        </w:rPr>
        <w:t>»,</w:t>
      </w:r>
      <w:r w:rsidR="0033041B">
        <w:rPr>
          <w:b/>
          <w:sz w:val="26"/>
          <w:szCs w:val="26"/>
        </w:rPr>
        <w:t xml:space="preserve"> </w:t>
      </w:r>
      <w:r w:rsidR="0033041B" w:rsidRPr="006F36D4">
        <w:rPr>
          <w:b/>
          <w:sz w:val="26"/>
          <w:szCs w:val="26"/>
        </w:rPr>
        <w:t>«</w:t>
      </w:r>
      <w:r w:rsidR="0033041B">
        <w:rPr>
          <w:b/>
          <w:sz w:val="26"/>
          <w:szCs w:val="26"/>
        </w:rPr>
        <w:t>Финансовый анализ</w:t>
      </w:r>
      <w:r w:rsidR="0033041B" w:rsidRPr="006F36D4">
        <w:rPr>
          <w:b/>
          <w:sz w:val="26"/>
          <w:szCs w:val="26"/>
        </w:rPr>
        <w:t>»,</w:t>
      </w:r>
      <w:r w:rsidR="00B66BA6">
        <w:rPr>
          <w:b/>
          <w:sz w:val="26"/>
          <w:szCs w:val="26"/>
        </w:rPr>
        <w:t xml:space="preserve"> </w:t>
      </w:r>
      <w:r w:rsidR="0024083E" w:rsidRPr="006F36D4">
        <w:rPr>
          <w:b/>
          <w:sz w:val="26"/>
          <w:szCs w:val="26"/>
        </w:rPr>
        <w:t>«</w:t>
      </w:r>
      <w:r w:rsidR="0044419A" w:rsidRPr="006F36D4">
        <w:rPr>
          <w:b/>
          <w:sz w:val="26"/>
          <w:szCs w:val="26"/>
        </w:rPr>
        <w:t>Онлайн</w:t>
      </w:r>
      <w:r w:rsidR="00741AEB" w:rsidRPr="006F36D4">
        <w:rPr>
          <w:b/>
          <w:sz w:val="26"/>
          <w:szCs w:val="26"/>
        </w:rPr>
        <w:t xml:space="preserve"> проверки</w:t>
      </w:r>
      <w:r w:rsidR="0024083E" w:rsidRPr="006F36D4">
        <w:rPr>
          <w:b/>
          <w:sz w:val="26"/>
          <w:szCs w:val="26"/>
        </w:rPr>
        <w:t>»</w:t>
      </w:r>
      <w:r w:rsidR="0044419A" w:rsidRPr="006F36D4">
        <w:rPr>
          <w:b/>
          <w:sz w:val="26"/>
          <w:szCs w:val="26"/>
        </w:rPr>
        <w:t xml:space="preserve">, </w:t>
      </w:r>
      <w:r w:rsidR="0024083E" w:rsidRPr="006F36D4">
        <w:rPr>
          <w:b/>
          <w:sz w:val="26"/>
          <w:szCs w:val="26"/>
        </w:rPr>
        <w:t>«</w:t>
      </w:r>
      <w:r w:rsidR="00741AEB" w:rsidRPr="006F36D4">
        <w:rPr>
          <w:b/>
          <w:sz w:val="26"/>
          <w:szCs w:val="26"/>
        </w:rPr>
        <w:t>Факторы риска</w:t>
      </w:r>
      <w:r w:rsidR="0024083E" w:rsidRPr="006F36D4">
        <w:rPr>
          <w:b/>
          <w:sz w:val="26"/>
          <w:szCs w:val="26"/>
        </w:rPr>
        <w:t>»</w:t>
      </w:r>
      <w:r w:rsidR="0044419A" w:rsidRPr="006F36D4">
        <w:rPr>
          <w:b/>
          <w:sz w:val="26"/>
          <w:szCs w:val="26"/>
        </w:rPr>
        <w:t>.</w:t>
      </w:r>
      <w:r w:rsidR="00334B74" w:rsidRPr="006F36D4">
        <w:rPr>
          <w:sz w:val="26"/>
          <w:szCs w:val="26"/>
        </w:rPr>
        <w:t xml:space="preserve"> </w:t>
      </w:r>
    </w:p>
    <w:p w14:paraId="480F10F2" w14:textId="4A4D01F3" w:rsidR="00587783" w:rsidRDefault="000939CD" w:rsidP="00587783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0A7CA4" wp14:editId="6C4579B6">
            <wp:extent cx="5940425" cy="293624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2F86" w14:textId="77777777" w:rsidR="00587783" w:rsidRDefault="00587783" w:rsidP="0039464F">
      <w:pPr>
        <w:pStyle w:val="10"/>
        <w:ind w:firstLine="709"/>
        <w:rPr>
          <w:sz w:val="26"/>
          <w:szCs w:val="26"/>
        </w:rPr>
      </w:pPr>
    </w:p>
    <w:p w14:paraId="64F329A3" w14:textId="00812D91" w:rsidR="00876E5F" w:rsidRPr="006F36D4" w:rsidRDefault="00876E5F" w:rsidP="00876E5F">
      <w:pPr>
        <w:pStyle w:val="10"/>
        <w:ind w:firstLine="709"/>
        <w:rPr>
          <w:sz w:val="26"/>
          <w:szCs w:val="26"/>
        </w:rPr>
      </w:pPr>
      <w:r w:rsidRPr="00A47138">
        <w:rPr>
          <w:b/>
          <w:sz w:val="26"/>
          <w:szCs w:val="26"/>
        </w:rPr>
        <w:t>Для физических лиц</w:t>
      </w:r>
      <w:r>
        <w:rPr>
          <w:sz w:val="26"/>
          <w:szCs w:val="26"/>
        </w:rPr>
        <w:t xml:space="preserve"> </w:t>
      </w:r>
      <w:r w:rsidR="00B061B8">
        <w:rPr>
          <w:sz w:val="26"/>
          <w:szCs w:val="26"/>
        </w:rPr>
        <w:t>доступны</w:t>
      </w:r>
      <w:r>
        <w:rPr>
          <w:sz w:val="26"/>
          <w:szCs w:val="26"/>
        </w:rPr>
        <w:t xml:space="preserve"> разделы </w:t>
      </w:r>
      <w:r w:rsidRPr="00A47138">
        <w:rPr>
          <w:b/>
          <w:sz w:val="26"/>
          <w:szCs w:val="26"/>
        </w:rPr>
        <w:t>«Досье», «ЕФРСБ».</w:t>
      </w:r>
    </w:p>
    <w:p w14:paraId="2F3E7CDF" w14:textId="3BB0B403" w:rsidR="00867743" w:rsidRDefault="006E47BF" w:rsidP="00C27D20">
      <w:pPr>
        <w:pStyle w:val="10"/>
        <w:ind w:firstLine="0"/>
        <w:rPr>
          <w:sz w:val="26"/>
          <w:szCs w:val="26"/>
        </w:rPr>
      </w:pPr>
      <w:r w:rsidRPr="006E47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7B65CE" wp14:editId="249156CC">
            <wp:extent cx="5940425" cy="28194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55E5" w14:textId="35C02637" w:rsidR="00245550" w:rsidRDefault="00245550" w:rsidP="00C27D20">
      <w:pPr>
        <w:pStyle w:val="10"/>
        <w:ind w:firstLine="0"/>
        <w:rPr>
          <w:sz w:val="26"/>
          <w:szCs w:val="26"/>
        </w:rPr>
      </w:pPr>
    </w:p>
    <w:p w14:paraId="674FA655" w14:textId="3950E1C4" w:rsidR="00245550" w:rsidRDefault="00724620" w:rsidP="00245550">
      <w:pPr>
        <w:pStyle w:val="10"/>
        <w:ind w:firstLine="709"/>
        <w:rPr>
          <w:b/>
          <w:sz w:val="26"/>
          <w:szCs w:val="26"/>
        </w:rPr>
      </w:pPr>
      <w:bookmarkStart w:id="127" w:name="_Hlk133388259"/>
      <w:r w:rsidRPr="00A47138">
        <w:rPr>
          <w:b/>
          <w:sz w:val="26"/>
          <w:szCs w:val="26"/>
        </w:rPr>
        <w:t>Для филиалов, представительств иностранных юридических лиц</w:t>
      </w:r>
      <w:r w:rsidRPr="00A47138">
        <w:rPr>
          <w:sz w:val="26"/>
          <w:szCs w:val="26"/>
        </w:rPr>
        <w:t xml:space="preserve"> доступны разделы: </w:t>
      </w:r>
      <w:r w:rsidRPr="00A47138">
        <w:rPr>
          <w:b/>
          <w:sz w:val="26"/>
          <w:szCs w:val="26"/>
        </w:rPr>
        <w:t>«Досье», «ОКВЭД», «Связи», «Проверки», «Лизинг», «Лицензии», «Арбитраж», «Закупки», «Финансовая отчётность», «Финансовый анализ», «Факторы риска».</w:t>
      </w:r>
    </w:p>
    <w:p w14:paraId="6EF1EBD9" w14:textId="77777777" w:rsidR="00914AD3" w:rsidRDefault="00914AD3" w:rsidP="00245550">
      <w:pPr>
        <w:pStyle w:val="10"/>
        <w:ind w:firstLine="709"/>
        <w:rPr>
          <w:b/>
          <w:sz w:val="26"/>
          <w:szCs w:val="26"/>
        </w:rPr>
      </w:pPr>
    </w:p>
    <w:p w14:paraId="533B3552" w14:textId="361F2A1D" w:rsidR="00621AFB" w:rsidRDefault="00621AFB" w:rsidP="00621AFB">
      <w:pPr>
        <w:pStyle w:val="10"/>
        <w:ind w:firstLine="0"/>
        <w:rPr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DDF4B9" wp14:editId="698D78FD">
            <wp:extent cx="5940425" cy="29705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739F" w14:textId="77777777" w:rsidR="00696D66" w:rsidRDefault="00696D66" w:rsidP="00A47138">
      <w:pPr>
        <w:pStyle w:val="10"/>
        <w:ind w:firstLine="0"/>
        <w:rPr>
          <w:b/>
          <w:sz w:val="26"/>
          <w:szCs w:val="26"/>
        </w:rPr>
      </w:pPr>
    </w:p>
    <w:bookmarkEnd w:id="127"/>
    <w:p w14:paraId="4A49D44A" w14:textId="77777777" w:rsidR="00FE7251" w:rsidRDefault="00FE7251" w:rsidP="00FE7251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Раздел не будет отображаться, если у компании нет данных по какой-либо предметной области из вышеперечисленных.</w:t>
      </w:r>
    </w:p>
    <w:p w14:paraId="562DD8B4" w14:textId="77777777" w:rsidR="00FE7251" w:rsidRPr="00CC039C" w:rsidRDefault="00FE7251" w:rsidP="00245550">
      <w:pPr>
        <w:pStyle w:val="10"/>
        <w:ind w:firstLine="709"/>
        <w:rPr>
          <w:sz w:val="26"/>
          <w:szCs w:val="26"/>
        </w:rPr>
      </w:pPr>
    </w:p>
    <w:p w14:paraId="0B493B80" w14:textId="66D0F0C4" w:rsidR="0044419A" w:rsidRDefault="00570F67" w:rsidP="00867743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На главной странице в </w:t>
      </w:r>
      <w:r w:rsidR="009F3976" w:rsidRPr="006F36D4">
        <w:rPr>
          <w:sz w:val="26"/>
          <w:szCs w:val="26"/>
        </w:rPr>
        <w:t xml:space="preserve">разделе </w:t>
      </w:r>
      <w:r w:rsidR="0024083E" w:rsidRPr="006F36D4">
        <w:rPr>
          <w:sz w:val="26"/>
          <w:szCs w:val="26"/>
        </w:rPr>
        <w:t>«</w:t>
      </w:r>
      <w:r w:rsidRPr="006F36D4">
        <w:rPr>
          <w:b/>
          <w:sz w:val="26"/>
          <w:szCs w:val="26"/>
        </w:rPr>
        <w:t>Досье</w:t>
      </w:r>
      <w:r w:rsidR="0024083E" w:rsidRPr="006F36D4">
        <w:rPr>
          <w:b/>
          <w:sz w:val="26"/>
          <w:szCs w:val="26"/>
        </w:rPr>
        <w:t>»</w:t>
      </w:r>
      <w:r w:rsidRPr="006F36D4">
        <w:rPr>
          <w:b/>
          <w:sz w:val="26"/>
          <w:szCs w:val="26"/>
        </w:rPr>
        <w:t xml:space="preserve"> </w:t>
      </w:r>
      <w:r w:rsidRPr="006F36D4">
        <w:rPr>
          <w:sz w:val="26"/>
          <w:szCs w:val="26"/>
        </w:rPr>
        <w:t>ре</w:t>
      </w:r>
      <w:r w:rsidR="00867743" w:rsidRPr="006F36D4">
        <w:rPr>
          <w:sz w:val="26"/>
          <w:szCs w:val="26"/>
        </w:rPr>
        <w:t xml:space="preserve">ализована возможность </w:t>
      </w:r>
      <w:r w:rsidR="008C03A3">
        <w:rPr>
          <w:sz w:val="26"/>
          <w:szCs w:val="26"/>
        </w:rPr>
        <w:t>получить справочные</w:t>
      </w:r>
      <w:r w:rsidR="00FA7729">
        <w:rPr>
          <w:sz w:val="26"/>
          <w:szCs w:val="26"/>
        </w:rPr>
        <w:t xml:space="preserve"> данные</w:t>
      </w:r>
      <w:r w:rsidR="00E31116">
        <w:rPr>
          <w:sz w:val="26"/>
          <w:szCs w:val="26"/>
        </w:rPr>
        <w:t xml:space="preserve"> </w:t>
      </w:r>
      <w:r w:rsidR="008C03A3">
        <w:rPr>
          <w:sz w:val="26"/>
          <w:szCs w:val="26"/>
        </w:rPr>
        <w:t xml:space="preserve"> (нажав на кнопку </w:t>
      </w:r>
      <w:r w:rsidR="008C03A3" w:rsidRPr="006F36D4">
        <w:rPr>
          <w:b/>
          <w:sz w:val="26"/>
          <w:szCs w:val="26"/>
        </w:rPr>
        <w:t>«</w:t>
      </w:r>
      <w:r w:rsidR="008C03A3" w:rsidRPr="008C03A3">
        <w:rPr>
          <w:b/>
          <w:sz w:val="26"/>
          <w:szCs w:val="26"/>
        </w:rPr>
        <w:t>Справк</w:t>
      </w:r>
      <w:r w:rsidR="008C03A3">
        <w:rPr>
          <w:b/>
          <w:sz w:val="26"/>
          <w:szCs w:val="26"/>
        </w:rPr>
        <w:t>а</w:t>
      </w:r>
      <w:r w:rsidR="008C03A3" w:rsidRPr="006F36D4">
        <w:rPr>
          <w:b/>
          <w:sz w:val="26"/>
          <w:szCs w:val="26"/>
        </w:rPr>
        <w:t>»</w:t>
      </w:r>
      <w:r w:rsidR="008C03A3">
        <w:rPr>
          <w:b/>
          <w:sz w:val="26"/>
          <w:szCs w:val="26"/>
        </w:rPr>
        <w:t xml:space="preserve"> </w:t>
      </w:r>
      <w:r w:rsidR="008C03A3" w:rsidRPr="006F36D4">
        <w:rPr>
          <w:sz w:val="26"/>
          <w:szCs w:val="26"/>
        </w:rPr>
        <w:t>в правом верхнем угле страницы</w:t>
      </w:r>
      <w:r w:rsidR="008C03A3" w:rsidRPr="008C03A3">
        <w:rPr>
          <w:sz w:val="26"/>
          <w:szCs w:val="26"/>
        </w:rPr>
        <w:t>)</w:t>
      </w:r>
      <w:r w:rsidR="00A00354" w:rsidRPr="008C03A3">
        <w:rPr>
          <w:sz w:val="26"/>
          <w:szCs w:val="26"/>
        </w:rPr>
        <w:t>,</w:t>
      </w:r>
      <w:r w:rsidR="008C03A3" w:rsidRPr="008C03A3">
        <w:rPr>
          <w:sz w:val="26"/>
          <w:szCs w:val="26"/>
        </w:rPr>
        <w:t xml:space="preserve"> </w:t>
      </w:r>
      <w:r w:rsidR="008C03A3" w:rsidRPr="008C03A3">
        <w:rPr>
          <w:b/>
          <w:sz w:val="26"/>
          <w:szCs w:val="26"/>
        </w:rPr>
        <w:t>Выгрузить досье</w:t>
      </w:r>
      <w:r w:rsidR="008C03A3">
        <w:rPr>
          <w:sz w:val="26"/>
          <w:szCs w:val="26"/>
        </w:rPr>
        <w:t xml:space="preserve"> (нажав на кнопку </w:t>
      </w:r>
      <w:r w:rsidR="008C03A3" w:rsidRPr="006F36D4">
        <w:rPr>
          <w:b/>
          <w:sz w:val="26"/>
          <w:szCs w:val="26"/>
        </w:rPr>
        <w:t>«</w:t>
      </w:r>
      <w:r w:rsidR="008C03A3">
        <w:rPr>
          <w:b/>
          <w:sz w:val="26"/>
          <w:szCs w:val="26"/>
        </w:rPr>
        <w:t>Выгрузить досье</w:t>
      </w:r>
      <w:r w:rsidR="008C03A3" w:rsidRPr="006F36D4">
        <w:rPr>
          <w:b/>
          <w:sz w:val="26"/>
          <w:szCs w:val="26"/>
        </w:rPr>
        <w:t>»</w:t>
      </w:r>
      <w:r w:rsidR="008C03A3">
        <w:rPr>
          <w:b/>
          <w:sz w:val="26"/>
          <w:szCs w:val="26"/>
        </w:rPr>
        <w:t xml:space="preserve"> </w:t>
      </w:r>
      <w:r w:rsidR="008C03A3" w:rsidRPr="006F36D4">
        <w:rPr>
          <w:sz w:val="26"/>
          <w:szCs w:val="26"/>
        </w:rPr>
        <w:t>в правом верхнем угле страницы</w:t>
      </w:r>
      <w:r w:rsidR="00D0702C">
        <w:rPr>
          <w:sz w:val="26"/>
          <w:szCs w:val="26"/>
        </w:rPr>
        <w:t>),</w:t>
      </w:r>
      <w:r w:rsidR="00122FE4">
        <w:rPr>
          <w:sz w:val="26"/>
          <w:szCs w:val="26"/>
        </w:rPr>
        <w:t xml:space="preserve"> </w:t>
      </w:r>
      <w:r w:rsidR="00122FE4" w:rsidRPr="00122FE4">
        <w:rPr>
          <w:b/>
          <w:sz w:val="26"/>
          <w:szCs w:val="26"/>
        </w:rPr>
        <w:t xml:space="preserve">Добавить компанию для сравнения </w:t>
      </w:r>
      <w:r w:rsidR="00122FE4">
        <w:rPr>
          <w:sz w:val="26"/>
          <w:szCs w:val="26"/>
        </w:rPr>
        <w:t xml:space="preserve">(нажав на кнопку </w:t>
      </w:r>
      <w:r w:rsidR="00122FE4" w:rsidRPr="006F36D4">
        <w:rPr>
          <w:b/>
          <w:sz w:val="26"/>
          <w:szCs w:val="26"/>
        </w:rPr>
        <w:t>«</w:t>
      </w:r>
      <w:r w:rsidR="00122FE4" w:rsidRPr="00122FE4">
        <w:rPr>
          <w:b/>
          <w:sz w:val="26"/>
          <w:szCs w:val="26"/>
        </w:rPr>
        <w:t>Добавить компанию для сравнения</w:t>
      </w:r>
      <w:r w:rsidR="00122FE4" w:rsidRPr="006F36D4">
        <w:rPr>
          <w:b/>
          <w:sz w:val="26"/>
          <w:szCs w:val="26"/>
        </w:rPr>
        <w:t>»</w:t>
      </w:r>
      <w:r w:rsidR="00122FE4">
        <w:rPr>
          <w:b/>
          <w:sz w:val="26"/>
          <w:szCs w:val="26"/>
        </w:rPr>
        <w:t xml:space="preserve"> </w:t>
      </w:r>
      <w:r w:rsidR="00122FE4" w:rsidRPr="006F36D4">
        <w:rPr>
          <w:sz w:val="26"/>
          <w:szCs w:val="26"/>
        </w:rPr>
        <w:t>в правом верхнем угле страницы</w:t>
      </w:r>
      <w:r w:rsidR="00122FE4">
        <w:rPr>
          <w:sz w:val="26"/>
          <w:szCs w:val="26"/>
        </w:rPr>
        <w:t>),</w:t>
      </w:r>
      <w:r w:rsidR="00434697">
        <w:rPr>
          <w:sz w:val="26"/>
          <w:szCs w:val="26"/>
        </w:rPr>
        <w:t xml:space="preserve"> </w:t>
      </w:r>
      <w:r w:rsidR="00434697" w:rsidRPr="003274C4">
        <w:rPr>
          <w:b/>
          <w:sz w:val="26"/>
          <w:szCs w:val="26"/>
        </w:rPr>
        <w:t>Добавить связь</w:t>
      </w:r>
      <w:r w:rsidR="00434697">
        <w:rPr>
          <w:sz w:val="26"/>
          <w:szCs w:val="26"/>
        </w:rPr>
        <w:t xml:space="preserve"> (нажав на кнопку </w:t>
      </w:r>
      <w:r w:rsidR="00434697" w:rsidRPr="006F36D4">
        <w:rPr>
          <w:b/>
          <w:sz w:val="26"/>
          <w:szCs w:val="26"/>
        </w:rPr>
        <w:t>«</w:t>
      </w:r>
      <w:r w:rsidR="00434697">
        <w:rPr>
          <w:b/>
          <w:sz w:val="26"/>
          <w:szCs w:val="26"/>
        </w:rPr>
        <w:t>Добавить связь</w:t>
      </w:r>
      <w:r w:rsidR="00434697" w:rsidRPr="006F36D4">
        <w:rPr>
          <w:b/>
          <w:sz w:val="26"/>
          <w:szCs w:val="26"/>
        </w:rPr>
        <w:t>»</w:t>
      </w:r>
      <w:r w:rsidR="00434697">
        <w:rPr>
          <w:b/>
          <w:sz w:val="26"/>
          <w:szCs w:val="26"/>
        </w:rPr>
        <w:t xml:space="preserve"> </w:t>
      </w:r>
      <w:r w:rsidR="00434697" w:rsidRPr="006F36D4">
        <w:rPr>
          <w:sz w:val="26"/>
          <w:szCs w:val="26"/>
        </w:rPr>
        <w:t>в правом верхнем угле страницы</w:t>
      </w:r>
      <w:r w:rsidR="00434697">
        <w:rPr>
          <w:sz w:val="26"/>
          <w:szCs w:val="26"/>
        </w:rPr>
        <w:t xml:space="preserve">), </w:t>
      </w:r>
      <w:r w:rsidR="00867743" w:rsidRPr="006F36D4">
        <w:rPr>
          <w:sz w:val="26"/>
          <w:szCs w:val="26"/>
        </w:rPr>
        <w:t xml:space="preserve">оставить </w:t>
      </w:r>
      <w:r w:rsidR="00867743" w:rsidRPr="006F36D4">
        <w:rPr>
          <w:b/>
          <w:sz w:val="26"/>
          <w:szCs w:val="26"/>
        </w:rPr>
        <w:t>К</w:t>
      </w:r>
      <w:r w:rsidRPr="006F36D4">
        <w:rPr>
          <w:b/>
          <w:sz w:val="26"/>
          <w:szCs w:val="26"/>
        </w:rPr>
        <w:t xml:space="preserve">омментарии </w:t>
      </w:r>
      <w:r w:rsidRPr="006F36D4">
        <w:rPr>
          <w:sz w:val="26"/>
          <w:szCs w:val="26"/>
        </w:rPr>
        <w:t xml:space="preserve">по компании (нажав на кнопку </w:t>
      </w:r>
      <w:r w:rsidRPr="006F36D4">
        <w:rPr>
          <w:b/>
          <w:sz w:val="26"/>
          <w:szCs w:val="26"/>
        </w:rPr>
        <w:t>«Оставить комментарий»</w:t>
      </w:r>
      <w:r w:rsidRPr="006F36D4">
        <w:rPr>
          <w:sz w:val="26"/>
          <w:szCs w:val="26"/>
        </w:rPr>
        <w:t xml:space="preserve"> в правом верхнем угле страницы), добавить компанию в </w:t>
      </w:r>
      <w:r w:rsidR="0024083E" w:rsidRPr="006F36D4">
        <w:rPr>
          <w:sz w:val="26"/>
          <w:szCs w:val="26"/>
        </w:rPr>
        <w:t>«</w:t>
      </w:r>
      <w:r w:rsidR="00867743" w:rsidRPr="006F36D4">
        <w:rPr>
          <w:b/>
          <w:sz w:val="26"/>
          <w:szCs w:val="26"/>
        </w:rPr>
        <w:t>П</w:t>
      </w:r>
      <w:r w:rsidRPr="006F36D4">
        <w:rPr>
          <w:b/>
          <w:sz w:val="26"/>
          <w:szCs w:val="26"/>
        </w:rPr>
        <w:t>акетный анализ</w:t>
      </w:r>
      <w:r w:rsidR="0024083E" w:rsidRPr="006F36D4">
        <w:rPr>
          <w:sz w:val="26"/>
          <w:szCs w:val="26"/>
        </w:rPr>
        <w:t xml:space="preserve">» </w:t>
      </w:r>
      <w:r w:rsidRPr="006F36D4">
        <w:rPr>
          <w:sz w:val="26"/>
          <w:szCs w:val="26"/>
        </w:rPr>
        <w:t xml:space="preserve">(нажав на кнопку </w:t>
      </w:r>
      <w:r w:rsidRPr="006F36D4">
        <w:rPr>
          <w:b/>
          <w:sz w:val="26"/>
          <w:szCs w:val="26"/>
        </w:rPr>
        <w:t>«Добавить компанию в пакетный анализ»</w:t>
      </w:r>
      <w:r w:rsidRPr="006F36D4">
        <w:rPr>
          <w:sz w:val="26"/>
          <w:szCs w:val="26"/>
        </w:rPr>
        <w:t xml:space="preserve"> в правом верхнем угле страницы)</w:t>
      </w:r>
      <w:r w:rsidR="00867743" w:rsidRPr="006F36D4">
        <w:rPr>
          <w:sz w:val="26"/>
          <w:szCs w:val="26"/>
        </w:rPr>
        <w:t xml:space="preserve">, а также добавить компанию на </w:t>
      </w:r>
      <w:r w:rsidR="0024083E" w:rsidRPr="006F36D4">
        <w:rPr>
          <w:sz w:val="26"/>
          <w:szCs w:val="26"/>
        </w:rPr>
        <w:t>«</w:t>
      </w:r>
      <w:r w:rsidR="00867743" w:rsidRPr="006F36D4">
        <w:rPr>
          <w:b/>
          <w:sz w:val="26"/>
          <w:szCs w:val="26"/>
        </w:rPr>
        <w:t>М</w:t>
      </w:r>
      <w:r w:rsidRPr="006F36D4">
        <w:rPr>
          <w:b/>
          <w:sz w:val="26"/>
          <w:szCs w:val="26"/>
        </w:rPr>
        <w:t>ониторинг</w:t>
      </w:r>
      <w:r w:rsidR="0024083E"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(нажав на кнопку </w:t>
      </w:r>
      <w:r w:rsidRPr="006F36D4">
        <w:rPr>
          <w:b/>
          <w:sz w:val="26"/>
          <w:szCs w:val="26"/>
        </w:rPr>
        <w:t>«Поставить компанию на мониторинг»</w:t>
      </w:r>
      <w:r w:rsidRPr="006F36D4">
        <w:rPr>
          <w:sz w:val="26"/>
          <w:szCs w:val="26"/>
        </w:rPr>
        <w:t xml:space="preserve"> в правом верхнем </w:t>
      </w:r>
      <w:r w:rsidR="00146A3C" w:rsidRPr="006F36D4">
        <w:rPr>
          <w:sz w:val="26"/>
          <w:szCs w:val="26"/>
        </w:rPr>
        <w:t>угл</w:t>
      </w:r>
      <w:r w:rsidR="00146A3C">
        <w:rPr>
          <w:sz w:val="26"/>
          <w:szCs w:val="26"/>
        </w:rPr>
        <w:t>у</w:t>
      </w:r>
      <w:r w:rsidR="00146A3C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страницы).</w:t>
      </w:r>
    </w:p>
    <w:p w14:paraId="1167D55C" w14:textId="3E300BD1" w:rsidR="007C0EF2" w:rsidRPr="006F36D4" w:rsidRDefault="00C25252" w:rsidP="000A41C5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680428" wp14:editId="1BEA802D">
            <wp:extent cx="5940425" cy="293624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51BA" w14:textId="77777777" w:rsidR="00FF6CF2" w:rsidRPr="006F36D4" w:rsidRDefault="00FF6CF2" w:rsidP="00C27D20">
      <w:pPr>
        <w:pStyle w:val="10"/>
        <w:ind w:firstLine="0"/>
        <w:rPr>
          <w:sz w:val="26"/>
          <w:szCs w:val="26"/>
        </w:rPr>
      </w:pPr>
    </w:p>
    <w:p w14:paraId="23581733" w14:textId="77777777" w:rsidR="004B142C" w:rsidRPr="006F36D4" w:rsidRDefault="00FF6CF2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128" w:name="_Toc167903378"/>
      <w:bookmarkStart w:id="129" w:name="_Hlk87951347"/>
      <w:r w:rsidRPr="006F36D4">
        <w:rPr>
          <w:szCs w:val="26"/>
        </w:rPr>
        <w:t>Раздел «</w:t>
      </w:r>
      <w:r w:rsidR="004B142C" w:rsidRPr="006F36D4">
        <w:rPr>
          <w:szCs w:val="26"/>
        </w:rPr>
        <w:t>Досье</w:t>
      </w:r>
      <w:r w:rsidRPr="006F36D4">
        <w:rPr>
          <w:szCs w:val="26"/>
        </w:rPr>
        <w:t>»</w:t>
      </w:r>
      <w:bookmarkEnd w:id="128"/>
    </w:p>
    <w:bookmarkEnd w:id="129"/>
    <w:p w14:paraId="057ED613" w14:textId="28DD700E" w:rsidR="00991737" w:rsidRDefault="00440953" w:rsidP="00991737">
      <w:pPr>
        <w:pStyle w:val="10"/>
        <w:ind w:firstLine="709"/>
        <w:rPr>
          <w:sz w:val="26"/>
          <w:szCs w:val="26"/>
        </w:rPr>
      </w:pPr>
      <w:r>
        <w:rPr>
          <w:sz w:val="26"/>
          <w:szCs w:val="26"/>
        </w:rPr>
        <w:t>В р</w:t>
      </w:r>
      <w:r w:rsidR="00B24037" w:rsidRPr="006F36D4">
        <w:rPr>
          <w:sz w:val="26"/>
          <w:szCs w:val="26"/>
        </w:rPr>
        <w:t xml:space="preserve">азделе </w:t>
      </w:r>
      <w:r w:rsidR="0024083E" w:rsidRPr="006F36D4">
        <w:rPr>
          <w:sz w:val="26"/>
          <w:szCs w:val="26"/>
        </w:rPr>
        <w:t>«</w:t>
      </w:r>
      <w:r w:rsidR="00A23168" w:rsidRPr="006F36D4">
        <w:rPr>
          <w:b/>
          <w:sz w:val="26"/>
          <w:szCs w:val="26"/>
        </w:rPr>
        <w:t>Досье</w:t>
      </w:r>
      <w:r w:rsidR="0024083E" w:rsidRPr="006F36D4">
        <w:rPr>
          <w:b/>
          <w:sz w:val="26"/>
          <w:szCs w:val="26"/>
        </w:rPr>
        <w:t>»</w:t>
      </w:r>
      <w:r w:rsidR="00A23168" w:rsidRPr="006F36D4">
        <w:rPr>
          <w:sz w:val="26"/>
          <w:szCs w:val="26"/>
        </w:rPr>
        <w:t xml:space="preserve"> </w:t>
      </w:r>
      <w:r w:rsidR="00053862">
        <w:rPr>
          <w:sz w:val="26"/>
          <w:szCs w:val="26"/>
        </w:rPr>
        <w:t xml:space="preserve">для юридических лиц </w:t>
      </w:r>
      <w:r w:rsidR="00A23168" w:rsidRPr="006F36D4">
        <w:rPr>
          <w:sz w:val="26"/>
          <w:szCs w:val="26"/>
        </w:rPr>
        <w:t xml:space="preserve">пользователю </w:t>
      </w:r>
      <w:r w:rsidR="00930260" w:rsidRPr="006F36D4">
        <w:rPr>
          <w:sz w:val="26"/>
          <w:szCs w:val="26"/>
        </w:rPr>
        <w:t>доступны</w:t>
      </w:r>
      <w:r w:rsidR="00A23168" w:rsidRPr="006F36D4">
        <w:rPr>
          <w:sz w:val="26"/>
          <w:szCs w:val="26"/>
        </w:rPr>
        <w:t xml:space="preserve"> следующие данные: наименование, статус (по ЕГРЮЛ</w:t>
      </w:r>
      <w:r w:rsidR="00D87FCE" w:rsidRPr="006F36D4">
        <w:rPr>
          <w:sz w:val="26"/>
          <w:szCs w:val="26"/>
        </w:rPr>
        <w:t>/ЕГРИП</w:t>
      </w:r>
      <w:r w:rsidR="00A23168" w:rsidRPr="006F36D4">
        <w:rPr>
          <w:sz w:val="26"/>
          <w:szCs w:val="26"/>
        </w:rPr>
        <w:t>), ИНН, ОГРН, КПП, ОКОПФ, уставной капитал,</w:t>
      </w:r>
      <w:r w:rsidR="002F4B26">
        <w:rPr>
          <w:sz w:val="26"/>
          <w:szCs w:val="26"/>
        </w:rPr>
        <w:t xml:space="preserve"> штат сотрудников,</w:t>
      </w:r>
      <w:r w:rsidR="00A23168" w:rsidRPr="006F36D4">
        <w:rPr>
          <w:sz w:val="26"/>
          <w:szCs w:val="26"/>
        </w:rPr>
        <w:t xml:space="preserve"> адрес, способ образования, </w:t>
      </w:r>
      <w:r w:rsidR="00A23168" w:rsidRPr="00526D3E">
        <w:rPr>
          <w:sz w:val="26"/>
          <w:szCs w:val="26"/>
        </w:rPr>
        <w:t>генеральный директор</w:t>
      </w:r>
      <w:r w:rsidR="00B97DD8" w:rsidRPr="00526D3E">
        <w:rPr>
          <w:sz w:val="26"/>
          <w:szCs w:val="26"/>
        </w:rPr>
        <w:t xml:space="preserve">, </w:t>
      </w:r>
      <w:r w:rsidR="002F4B26" w:rsidRPr="00526D3E">
        <w:rPr>
          <w:sz w:val="26"/>
          <w:szCs w:val="26"/>
        </w:rPr>
        <w:t xml:space="preserve">учредители, </w:t>
      </w:r>
      <w:r w:rsidR="00A23168" w:rsidRPr="00526D3E">
        <w:rPr>
          <w:sz w:val="26"/>
          <w:szCs w:val="26"/>
        </w:rPr>
        <w:t>ОКВЭД,</w:t>
      </w:r>
      <w:r w:rsidR="002F4B26" w:rsidRPr="00526D3E">
        <w:rPr>
          <w:sz w:val="26"/>
          <w:szCs w:val="26"/>
        </w:rPr>
        <w:t xml:space="preserve"> эксплуатируемый транспорт, единый реестр проверок,</w:t>
      </w:r>
      <w:r w:rsidR="00F952A5" w:rsidRPr="00526D3E">
        <w:rPr>
          <w:sz w:val="26"/>
          <w:szCs w:val="26"/>
        </w:rPr>
        <w:t xml:space="preserve"> лицензии,</w:t>
      </w:r>
      <w:r w:rsidR="002F4B26" w:rsidRPr="00526D3E">
        <w:rPr>
          <w:sz w:val="26"/>
          <w:szCs w:val="26"/>
        </w:rPr>
        <w:t xml:space="preserve"> арбитражные дела, ФССП: исполнительное производство,</w:t>
      </w:r>
      <w:r w:rsidR="00DE19F7" w:rsidRPr="00DE19F7">
        <w:rPr>
          <w:b/>
          <w:sz w:val="26"/>
          <w:szCs w:val="26"/>
        </w:rPr>
        <w:t xml:space="preserve"> </w:t>
      </w:r>
      <w:r w:rsidR="002F4B26" w:rsidRPr="00DE19F7">
        <w:rPr>
          <w:sz w:val="26"/>
          <w:szCs w:val="26"/>
        </w:rPr>
        <w:t>тов</w:t>
      </w:r>
      <w:r w:rsidR="002F4B26" w:rsidRPr="00526D3E">
        <w:rPr>
          <w:sz w:val="26"/>
          <w:szCs w:val="26"/>
        </w:rPr>
        <w:t xml:space="preserve">арные знаки, госрасходы: субсидии, закупки, </w:t>
      </w:r>
      <w:r w:rsidR="00697531" w:rsidRPr="00526D3E">
        <w:rPr>
          <w:sz w:val="26"/>
          <w:szCs w:val="26"/>
        </w:rPr>
        <w:t xml:space="preserve">уплаченные налоги и сборы, </w:t>
      </w:r>
      <w:r w:rsidR="00DA7E8A" w:rsidRPr="00526D3E">
        <w:rPr>
          <w:sz w:val="26"/>
          <w:szCs w:val="26"/>
        </w:rPr>
        <w:t>данные</w:t>
      </w:r>
      <w:r w:rsidR="00697531" w:rsidRPr="00526D3E">
        <w:rPr>
          <w:sz w:val="26"/>
          <w:szCs w:val="26"/>
        </w:rPr>
        <w:t xml:space="preserve"> </w:t>
      </w:r>
      <w:r w:rsidR="00BA3BBE" w:rsidRPr="00B730F8">
        <w:rPr>
          <w:sz w:val="26"/>
          <w:szCs w:val="26"/>
        </w:rPr>
        <w:t>ФНС (БФО)</w:t>
      </w:r>
      <w:r w:rsidR="00A23168" w:rsidRPr="00526D3E">
        <w:rPr>
          <w:sz w:val="26"/>
          <w:szCs w:val="26"/>
        </w:rPr>
        <w:t>.</w:t>
      </w:r>
      <w:r w:rsidR="00E8510D" w:rsidRPr="00526D3E">
        <w:rPr>
          <w:sz w:val="26"/>
          <w:szCs w:val="26"/>
        </w:rPr>
        <w:t xml:space="preserve"> Все данные сгруппированы по блокам.</w:t>
      </w:r>
    </w:p>
    <w:p w14:paraId="4E19A2FD" w14:textId="544228E4" w:rsidR="00142133" w:rsidRDefault="002E7899" w:rsidP="00142133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2CF8D5D" wp14:editId="72EC529C">
            <wp:extent cx="5940425" cy="289560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3449" w14:textId="77777777" w:rsidR="00142133" w:rsidRPr="006F36D4" w:rsidRDefault="00142133" w:rsidP="00142133">
      <w:pPr>
        <w:pStyle w:val="10"/>
        <w:ind w:firstLine="0"/>
        <w:rPr>
          <w:sz w:val="26"/>
          <w:szCs w:val="26"/>
        </w:rPr>
      </w:pPr>
    </w:p>
    <w:p w14:paraId="5BEF6A7D" w14:textId="673F9378" w:rsidR="00E8510D" w:rsidRPr="00142133" w:rsidRDefault="00440953" w:rsidP="00142133">
      <w:pPr>
        <w:pStyle w:val="10"/>
        <w:ind w:firstLine="709"/>
        <w:rPr>
          <w:noProof/>
        </w:rPr>
      </w:pPr>
      <w:r>
        <w:rPr>
          <w:sz w:val="26"/>
          <w:szCs w:val="26"/>
        </w:rPr>
        <w:lastRenderedPageBreak/>
        <w:t>В</w:t>
      </w:r>
      <w:r w:rsidR="00CE0347" w:rsidRPr="006F36D4">
        <w:rPr>
          <w:sz w:val="26"/>
          <w:szCs w:val="26"/>
        </w:rPr>
        <w:t xml:space="preserve"> разделе «</w:t>
      </w:r>
      <w:r w:rsidR="00CE0347" w:rsidRPr="006F36D4">
        <w:rPr>
          <w:b/>
          <w:sz w:val="26"/>
          <w:szCs w:val="26"/>
        </w:rPr>
        <w:t>Досье»</w:t>
      </w:r>
      <w:r w:rsidR="00CE0347" w:rsidRPr="006F36D4">
        <w:rPr>
          <w:sz w:val="26"/>
          <w:szCs w:val="26"/>
        </w:rPr>
        <w:t xml:space="preserve"> </w:t>
      </w:r>
      <w:r w:rsidR="00CE0347">
        <w:rPr>
          <w:sz w:val="26"/>
          <w:szCs w:val="26"/>
        </w:rPr>
        <w:t xml:space="preserve">для физических лиц </w:t>
      </w:r>
      <w:r w:rsidR="00017F6E" w:rsidRPr="00337C9D">
        <w:rPr>
          <w:sz w:val="26"/>
          <w:szCs w:val="26"/>
        </w:rPr>
        <w:t>пользователю доступны следующие данные: ФИО, ИНН, СНИЛС, дата рождения, место рождения, адрес. Все данные сгруппированы по блокам.</w:t>
      </w:r>
      <w:r w:rsidR="00222CDA" w:rsidRPr="00222CDA">
        <w:rPr>
          <w:noProof/>
        </w:rPr>
        <w:t xml:space="preserve"> </w:t>
      </w:r>
    </w:p>
    <w:p w14:paraId="6F69842B" w14:textId="240DFEEE" w:rsidR="00017F6E" w:rsidRDefault="00017F6E" w:rsidP="00E8510D">
      <w:pPr>
        <w:pStyle w:val="10"/>
        <w:ind w:firstLine="0"/>
        <w:rPr>
          <w:sz w:val="26"/>
          <w:szCs w:val="26"/>
        </w:rPr>
      </w:pPr>
    </w:p>
    <w:p w14:paraId="47F9C8CD" w14:textId="1CCD4103" w:rsidR="00017F6E" w:rsidRDefault="003C393A" w:rsidP="00E8510D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868024A" wp14:editId="46E659F3">
            <wp:extent cx="5940425" cy="28467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C0A6" w14:textId="6A019C68" w:rsidR="0048182C" w:rsidRDefault="0048182C" w:rsidP="0048182C">
      <w:pPr>
        <w:pStyle w:val="10"/>
        <w:ind w:firstLine="709"/>
        <w:rPr>
          <w:sz w:val="26"/>
          <w:szCs w:val="26"/>
        </w:rPr>
      </w:pPr>
      <w:r w:rsidRPr="00A47138">
        <w:rPr>
          <w:sz w:val="26"/>
          <w:szCs w:val="26"/>
        </w:rPr>
        <w:t>Для филиалов, представительств иностранных юридических лиц доступны разделы: «Досье», «ОКВЭД», «Связи», «Проверки», «Лизинг», «Лицензии», «Арбитраж», «Закупки», «Финансовая отчётность», «Финансовый анализ», «Факторы риска».</w:t>
      </w:r>
      <w:r>
        <w:rPr>
          <w:sz w:val="26"/>
          <w:szCs w:val="26"/>
        </w:rPr>
        <w:t xml:space="preserve"> </w:t>
      </w:r>
      <w:r w:rsidRPr="00337C9D">
        <w:rPr>
          <w:sz w:val="26"/>
          <w:szCs w:val="26"/>
        </w:rPr>
        <w:t>Все данные сгруппированы по блокам.</w:t>
      </w:r>
    </w:p>
    <w:p w14:paraId="5ADA35EB" w14:textId="1F92DDD9" w:rsidR="00331003" w:rsidRPr="006F36D4" w:rsidRDefault="00331003" w:rsidP="00B42ECA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0558055" wp14:editId="105EB966">
            <wp:extent cx="5940425" cy="28695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2198" w14:textId="26EC4B59" w:rsidR="00DD1478" w:rsidRPr="006F36D4" w:rsidRDefault="00DD1478" w:rsidP="00991737">
      <w:pPr>
        <w:pStyle w:val="10"/>
        <w:ind w:firstLine="709"/>
        <w:rPr>
          <w:sz w:val="26"/>
          <w:szCs w:val="26"/>
        </w:rPr>
      </w:pPr>
    </w:p>
    <w:tbl>
      <w:tblPr>
        <w:tblStyle w:val="af"/>
        <w:tblW w:w="89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"/>
        <w:gridCol w:w="8396"/>
      </w:tblGrid>
      <w:tr w:rsidR="00443C41" w:rsidRPr="006F36D4" w14:paraId="7763EBD4" w14:textId="77777777" w:rsidTr="00CE75C4">
        <w:trPr>
          <w:trHeight w:val="791"/>
        </w:trPr>
        <w:tc>
          <w:tcPr>
            <w:tcW w:w="567" w:type="dxa"/>
          </w:tcPr>
          <w:p w14:paraId="2D767214" w14:textId="77777777" w:rsidR="00443C41" w:rsidRPr="00A47138" w:rsidRDefault="005731BE" w:rsidP="005731BE">
            <w:pPr>
              <w:pStyle w:val="10"/>
              <w:ind w:firstLine="0"/>
              <w:jc w:val="right"/>
              <w:rPr>
                <w:sz w:val="26"/>
                <w:szCs w:val="26"/>
                <w:lang w:val="ru-RU"/>
              </w:rPr>
            </w:pPr>
            <w:r w:rsidRPr="006F36D4">
              <w:rPr>
                <w:color w:val="FF0000"/>
                <w:sz w:val="26"/>
                <w:szCs w:val="26"/>
              </w:rPr>
              <w:lastRenderedPageBreak/>
              <w:t>!</w:t>
            </w:r>
          </w:p>
        </w:tc>
        <w:tc>
          <w:tcPr>
            <w:tcW w:w="8396" w:type="dxa"/>
          </w:tcPr>
          <w:p w14:paraId="34032309" w14:textId="521351CC" w:rsidR="00443C41" w:rsidRPr="006F36D4" w:rsidRDefault="00846250" w:rsidP="00CE75C4">
            <w:pPr>
              <w:pStyle w:val="10"/>
              <w:ind w:left="317" w:firstLine="0"/>
              <w:rPr>
                <w:b/>
                <w:sz w:val="26"/>
                <w:szCs w:val="26"/>
                <w:lang w:val="ru-RU"/>
              </w:rPr>
            </w:pPr>
            <w:r w:rsidRPr="006F36D4">
              <w:rPr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1A695CF" wp14:editId="13037A07">
                      <wp:simplePos x="0" y="0"/>
                      <wp:positionH relativeFrom="column">
                        <wp:posOffset>-300355</wp:posOffset>
                      </wp:positionH>
                      <wp:positionV relativeFrom="paragraph">
                        <wp:posOffset>-118110</wp:posOffset>
                      </wp:positionV>
                      <wp:extent cx="5922356" cy="696142"/>
                      <wp:effectExtent l="0" t="0" r="21590" b="27940"/>
                      <wp:wrapNone/>
                      <wp:docPr id="55" name="Прямоугольник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22356" cy="696142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8E0EE2" id="Прямоугольник 55" o:spid="_x0000_s1026" style="position:absolute;margin-left:-23.65pt;margin-top:-9.3pt;width:466.35pt;height:5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" filled="f" strokecolor="red" strokeweight="1.5pt"/>
                  </w:pict>
                </mc:Fallback>
              </mc:AlternateContent>
            </w:r>
            <w:r w:rsidR="00443C41" w:rsidRPr="006F36D4">
              <w:rPr>
                <w:b/>
                <w:sz w:val="26"/>
                <w:szCs w:val="26"/>
                <w:lang w:val="ru-RU"/>
              </w:rPr>
              <w:t>Если каких-либо данных у компании нет, соответствующий блок страницы</w:t>
            </w:r>
            <w:r w:rsidR="00C90FFC" w:rsidRPr="006F36D4">
              <w:rPr>
                <w:b/>
                <w:sz w:val="26"/>
                <w:szCs w:val="26"/>
                <w:lang w:val="ru-RU"/>
              </w:rPr>
              <w:t xml:space="preserve"> раздела</w:t>
            </w:r>
            <w:r w:rsidR="00443C41" w:rsidRPr="006F36D4">
              <w:rPr>
                <w:b/>
                <w:sz w:val="26"/>
                <w:szCs w:val="26"/>
                <w:lang w:val="ru-RU"/>
              </w:rPr>
              <w:t xml:space="preserve"> «Досье» не отражается.</w:t>
            </w:r>
          </w:p>
        </w:tc>
      </w:tr>
    </w:tbl>
    <w:p w14:paraId="19CD2DD4" w14:textId="09160B24" w:rsidR="00B676F5" w:rsidRDefault="00B676F5" w:rsidP="00A61421">
      <w:pPr>
        <w:pStyle w:val="10"/>
        <w:ind w:left="317" w:firstLine="0"/>
        <w:rPr>
          <w:b/>
          <w:sz w:val="26"/>
          <w:szCs w:val="26"/>
        </w:rPr>
      </w:pPr>
    </w:p>
    <w:tbl>
      <w:tblPr>
        <w:tblStyle w:val="af"/>
        <w:tblW w:w="9356" w:type="dxa"/>
        <w:tblInd w:w="127" w:type="dxa"/>
        <w:tblBorders>
          <w:top w:val="single" w:sz="18" w:space="0" w:color="FF0000"/>
          <w:left w:val="single" w:sz="18" w:space="0" w:color="FF0000"/>
          <w:bottom w:val="single" w:sz="18" w:space="0" w:color="FF0000"/>
          <w:right w:val="single" w:sz="18" w:space="0" w:color="FF000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"/>
        <w:gridCol w:w="8916"/>
      </w:tblGrid>
      <w:tr w:rsidR="00A61421" w:rsidRPr="006F36D4" w14:paraId="443DB61E" w14:textId="77777777" w:rsidTr="00A47138">
        <w:trPr>
          <w:trHeight w:val="791"/>
        </w:trPr>
        <w:tc>
          <w:tcPr>
            <w:tcW w:w="440" w:type="dxa"/>
          </w:tcPr>
          <w:p w14:paraId="114C5A95" w14:textId="77777777" w:rsidR="00A61421" w:rsidRPr="00C77C5B" w:rsidRDefault="00A61421" w:rsidP="00A61421">
            <w:pPr>
              <w:pStyle w:val="10"/>
              <w:ind w:firstLine="0"/>
              <w:jc w:val="right"/>
              <w:rPr>
                <w:sz w:val="26"/>
                <w:szCs w:val="26"/>
                <w:lang w:val="ru-RU"/>
              </w:rPr>
            </w:pPr>
            <w:r w:rsidRPr="006F36D4">
              <w:rPr>
                <w:color w:val="FF0000"/>
                <w:sz w:val="26"/>
                <w:szCs w:val="26"/>
              </w:rPr>
              <w:t>!</w:t>
            </w:r>
          </w:p>
        </w:tc>
        <w:tc>
          <w:tcPr>
            <w:tcW w:w="8916" w:type="dxa"/>
          </w:tcPr>
          <w:p w14:paraId="393BBFE6" w14:textId="40CDD4F0" w:rsidR="00A61421" w:rsidRPr="006F36D4" w:rsidRDefault="00A61421" w:rsidP="00A61421">
            <w:pPr>
              <w:pStyle w:val="10"/>
              <w:ind w:left="317" w:firstLine="0"/>
              <w:rPr>
                <w:b/>
                <w:sz w:val="26"/>
                <w:szCs w:val="26"/>
                <w:lang w:val="ru-RU"/>
              </w:rPr>
            </w:pPr>
            <w:r w:rsidRPr="00151BEA">
              <w:rPr>
                <w:b/>
                <w:sz w:val="26"/>
                <w:szCs w:val="26"/>
                <w:lang w:val="ru-RU"/>
              </w:rPr>
              <w:t>Если доступ к данным компании ограничен согласно ФНС (Ограниченные Сведения), то в соответствующем блоке отразится "Доступ ограничен".</w:t>
            </w:r>
          </w:p>
        </w:tc>
      </w:tr>
    </w:tbl>
    <w:p w14:paraId="6CA5020B" w14:textId="77777777" w:rsidR="00A61421" w:rsidRPr="00A47138" w:rsidRDefault="00A61421" w:rsidP="00A47138">
      <w:pPr>
        <w:pStyle w:val="10"/>
        <w:ind w:left="317" w:firstLine="0"/>
        <w:rPr>
          <w:b/>
          <w:sz w:val="26"/>
          <w:szCs w:val="26"/>
        </w:rPr>
      </w:pPr>
    </w:p>
    <w:p w14:paraId="4F5B22DE" w14:textId="6D20AE57" w:rsidR="00B97DD8" w:rsidRPr="006F36D4" w:rsidRDefault="00B97DD8" w:rsidP="004B142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с адресом предоставляется возможность просмотреть историю изменения адреса, нажав на кнопку </w:t>
      </w:r>
      <w:r w:rsidRPr="006F36D4">
        <w:rPr>
          <w:b/>
          <w:sz w:val="26"/>
          <w:szCs w:val="26"/>
        </w:rPr>
        <w:t>«Изменения»</w:t>
      </w:r>
      <w:r w:rsidRPr="006F36D4">
        <w:rPr>
          <w:sz w:val="26"/>
          <w:szCs w:val="26"/>
        </w:rPr>
        <w:t xml:space="preserve">. Если изменений не было, кнопка не отражается. </w:t>
      </w:r>
    </w:p>
    <w:p w14:paraId="76558C6A" w14:textId="77777777" w:rsidR="00455A84" w:rsidRPr="006F36D4" w:rsidRDefault="00B97DD8" w:rsidP="004B142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Также предоставляется возможность перейти на раздел </w:t>
      </w:r>
      <w:r w:rsidRPr="006F36D4">
        <w:rPr>
          <w:b/>
          <w:sz w:val="26"/>
          <w:szCs w:val="26"/>
        </w:rPr>
        <w:t>«Филиалы»</w:t>
      </w:r>
      <w:r w:rsidRPr="006F36D4">
        <w:rPr>
          <w:sz w:val="26"/>
          <w:szCs w:val="26"/>
        </w:rPr>
        <w:t xml:space="preserve">, нажав на кнопку </w:t>
      </w:r>
      <w:r w:rsidRPr="006F36D4">
        <w:rPr>
          <w:b/>
          <w:sz w:val="26"/>
          <w:szCs w:val="26"/>
        </w:rPr>
        <w:t>«Филиалы».</w:t>
      </w:r>
      <w:r w:rsidRPr="006F36D4">
        <w:rPr>
          <w:sz w:val="26"/>
          <w:szCs w:val="26"/>
        </w:rPr>
        <w:t xml:space="preserve"> Если у компании нет филиалов и представительств, эта кнопка не отражается.</w:t>
      </w:r>
    </w:p>
    <w:p w14:paraId="4AF8C2AE" w14:textId="77777777" w:rsidR="004A0856" w:rsidRPr="006F36D4" w:rsidRDefault="00B97DD8" w:rsidP="00BF2ED4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В блоке руковод</w:t>
      </w:r>
      <w:r w:rsidR="00BF2ED4" w:rsidRPr="006F36D4">
        <w:rPr>
          <w:sz w:val="26"/>
          <w:szCs w:val="26"/>
        </w:rPr>
        <w:t>ителей</w:t>
      </w:r>
      <w:r w:rsidRPr="006F36D4">
        <w:rPr>
          <w:sz w:val="26"/>
          <w:szCs w:val="26"/>
        </w:rPr>
        <w:t xml:space="preserve"> предоставляется возможность </w:t>
      </w:r>
      <w:r w:rsidR="00BF2ED4" w:rsidRPr="006F36D4">
        <w:rPr>
          <w:sz w:val="26"/>
          <w:szCs w:val="26"/>
        </w:rPr>
        <w:t xml:space="preserve">просмотреть историю изменения руководителей, нажав на кнопку </w:t>
      </w:r>
      <w:r w:rsidR="00BF2ED4" w:rsidRPr="006F36D4">
        <w:rPr>
          <w:b/>
          <w:sz w:val="26"/>
          <w:szCs w:val="26"/>
        </w:rPr>
        <w:t>«Изменения»</w:t>
      </w:r>
      <w:r w:rsidR="00BF2ED4" w:rsidRPr="006F36D4">
        <w:rPr>
          <w:sz w:val="26"/>
          <w:szCs w:val="26"/>
        </w:rPr>
        <w:t>. Если изменений не было, кнопка не отражается.</w:t>
      </w:r>
    </w:p>
    <w:p w14:paraId="445176EF" w14:textId="77777777" w:rsidR="00BF2ED4" w:rsidRPr="006F36D4" w:rsidRDefault="00BF2ED4" w:rsidP="00BF2ED4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Также предоставляется возможность перейти на раздел </w:t>
      </w:r>
      <w:r w:rsidRPr="006F36D4">
        <w:rPr>
          <w:b/>
          <w:sz w:val="26"/>
          <w:szCs w:val="26"/>
        </w:rPr>
        <w:t>«Связи»</w:t>
      </w:r>
      <w:r w:rsidRPr="006F36D4">
        <w:rPr>
          <w:sz w:val="26"/>
          <w:szCs w:val="26"/>
        </w:rPr>
        <w:t xml:space="preserve">, нажав на кнопку </w:t>
      </w:r>
      <w:r w:rsidRPr="006F36D4">
        <w:rPr>
          <w:b/>
          <w:sz w:val="26"/>
          <w:szCs w:val="26"/>
        </w:rPr>
        <w:t>«Связи»</w:t>
      </w:r>
      <w:r w:rsidRPr="006F36D4">
        <w:rPr>
          <w:sz w:val="26"/>
          <w:szCs w:val="26"/>
        </w:rPr>
        <w:t xml:space="preserve">. </w:t>
      </w:r>
    </w:p>
    <w:p w14:paraId="044C93FB" w14:textId="77777777" w:rsidR="00BF2ED4" w:rsidRPr="006F36D4" w:rsidRDefault="00E800B2" w:rsidP="00BF2ED4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В блоке учредителей отражается учредитель с</w:t>
      </w:r>
      <w:r w:rsidR="0024083E" w:rsidRPr="006F36D4">
        <w:rPr>
          <w:sz w:val="26"/>
          <w:szCs w:val="26"/>
        </w:rPr>
        <w:t xml:space="preserve"> максимальным уставным капиталом</w:t>
      </w:r>
      <w:r w:rsidRPr="006F36D4">
        <w:rPr>
          <w:sz w:val="26"/>
          <w:szCs w:val="26"/>
        </w:rPr>
        <w:t xml:space="preserve">. Просмотр других учредителей доступен </w:t>
      </w:r>
      <w:r w:rsidR="0024083E" w:rsidRPr="006F36D4">
        <w:rPr>
          <w:sz w:val="26"/>
          <w:szCs w:val="26"/>
        </w:rPr>
        <w:t>при нажатии на кнопку</w:t>
      </w:r>
      <w:r w:rsidRPr="006F36D4">
        <w:rPr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>«Все»</w:t>
      </w:r>
      <w:r w:rsidRPr="006F36D4">
        <w:rPr>
          <w:sz w:val="26"/>
          <w:szCs w:val="26"/>
        </w:rPr>
        <w:t>.</w:t>
      </w:r>
    </w:p>
    <w:p w14:paraId="08D5BFE8" w14:textId="77777777" w:rsidR="00E800B2" w:rsidRPr="006F36D4" w:rsidRDefault="00E800B2" w:rsidP="00BF2ED4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</w:t>
      </w:r>
      <w:r w:rsidR="0024083E" w:rsidRPr="006F36D4">
        <w:rPr>
          <w:b/>
          <w:sz w:val="26"/>
          <w:szCs w:val="26"/>
        </w:rPr>
        <w:t>«</w:t>
      </w:r>
      <w:r w:rsidRPr="006F36D4">
        <w:rPr>
          <w:b/>
          <w:sz w:val="26"/>
          <w:szCs w:val="26"/>
        </w:rPr>
        <w:t>ОКВЭД</w:t>
      </w:r>
      <w:r w:rsidR="0024083E"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представлен основной тип деятельности</w:t>
      </w:r>
      <w:r w:rsidR="00033131" w:rsidRPr="006F36D4">
        <w:rPr>
          <w:sz w:val="26"/>
          <w:szCs w:val="26"/>
        </w:rPr>
        <w:t>, полный список типов деятельнос</w:t>
      </w:r>
      <w:r w:rsidR="0024083E" w:rsidRPr="006F36D4">
        <w:rPr>
          <w:sz w:val="26"/>
          <w:szCs w:val="26"/>
        </w:rPr>
        <w:t xml:space="preserve">ти представлен по ссылке </w:t>
      </w:r>
      <w:r w:rsidR="0024083E" w:rsidRPr="006F36D4">
        <w:rPr>
          <w:b/>
          <w:sz w:val="26"/>
          <w:szCs w:val="26"/>
        </w:rPr>
        <w:t>«</w:t>
      </w:r>
      <w:proofErr w:type="spellStart"/>
      <w:r w:rsidR="0024083E" w:rsidRPr="006F36D4">
        <w:rPr>
          <w:b/>
          <w:sz w:val="26"/>
          <w:szCs w:val="26"/>
        </w:rPr>
        <w:t>ОКВЭДы</w:t>
      </w:r>
      <w:proofErr w:type="spellEnd"/>
      <w:r w:rsidR="00033131" w:rsidRPr="006F36D4">
        <w:rPr>
          <w:b/>
          <w:sz w:val="26"/>
          <w:szCs w:val="26"/>
        </w:rPr>
        <w:t>»</w:t>
      </w:r>
      <w:r w:rsidR="00033131" w:rsidRPr="006F36D4">
        <w:rPr>
          <w:sz w:val="26"/>
          <w:szCs w:val="26"/>
        </w:rPr>
        <w:t>.</w:t>
      </w:r>
    </w:p>
    <w:p w14:paraId="0B2FD1D8" w14:textId="4EB67D7F" w:rsidR="004A0856" w:rsidRDefault="00B765AD" w:rsidP="004A0856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B4D312" wp14:editId="6ED7ACF9">
            <wp:extent cx="5940425" cy="28194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058A" w14:textId="77777777" w:rsidR="006F7630" w:rsidRDefault="006F7630" w:rsidP="004A0856">
      <w:pPr>
        <w:pStyle w:val="10"/>
        <w:ind w:firstLine="0"/>
        <w:rPr>
          <w:sz w:val="26"/>
          <w:szCs w:val="26"/>
        </w:rPr>
      </w:pPr>
    </w:p>
    <w:p w14:paraId="30EB5035" w14:textId="77777777" w:rsidR="00A172E3" w:rsidRDefault="00A172E3" w:rsidP="00A172E3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</w:t>
      </w:r>
      <w:r>
        <w:rPr>
          <w:b/>
          <w:sz w:val="26"/>
          <w:szCs w:val="26"/>
        </w:rPr>
        <w:t>Единых реестров проверок</w:t>
      </w:r>
      <w:r w:rsidRPr="006F36D4">
        <w:rPr>
          <w:sz w:val="26"/>
          <w:szCs w:val="26"/>
        </w:rPr>
        <w:t xml:space="preserve"> </w:t>
      </w:r>
      <w:r w:rsidR="00980446">
        <w:rPr>
          <w:sz w:val="26"/>
          <w:szCs w:val="26"/>
        </w:rPr>
        <w:t>отображаются проверки</w:t>
      </w:r>
      <w:r w:rsidRPr="006F36D4">
        <w:rPr>
          <w:sz w:val="26"/>
          <w:szCs w:val="26"/>
        </w:rPr>
        <w:t xml:space="preserve"> за последние 3 года (если информация по ним есть). Полный детальный список </w:t>
      </w:r>
      <w:r>
        <w:rPr>
          <w:sz w:val="26"/>
          <w:szCs w:val="26"/>
        </w:rPr>
        <w:t>проверок</w:t>
      </w:r>
      <w:r w:rsidRPr="006F36D4">
        <w:rPr>
          <w:sz w:val="26"/>
          <w:szCs w:val="26"/>
        </w:rPr>
        <w:t xml:space="preserve"> доступен при нажатии на кнопку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Проверки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в данном блоке. При нажатии на кнопку с </w:t>
      </w:r>
      <w:r w:rsidRPr="006F36D4">
        <w:rPr>
          <w:b/>
          <w:sz w:val="26"/>
          <w:szCs w:val="26"/>
        </w:rPr>
        <w:t>изображением графика</w:t>
      </w:r>
      <w:r w:rsidRPr="006F36D4">
        <w:rPr>
          <w:sz w:val="26"/>
          <w:szCs w:val="26"/>
        </w:rPr>
        <w:t xml:space="preserve"> открывается графическое представление</w:t>
      </w:r>
      <w:r>
        <w:rPr>
          <w:sz w:val="26"/>
          <w:szCs w:val="26"/>
        </w:rPr>
        <w:t xml:space="preserve"> количества плановых и внеплановых проверок</w:t>
      </w:r>
      <w:r w:rsidRPr="006F36D4">
        <w:rPr>
          <w:sz w:val="26"/>
          <w:szCs w:val="26"/>
        </w:rPr>
        <w:t xml:space="preserve">. Для возврата к табличному представлению необходимо нажать на соответствующую кнопку с </w:t>
      </w:r>
      <w:r w:rsidRPr="006F36D4">
        <w:rPr>
          <w:b/>
          <w:sz w:val="26"/>
          <w:szCs w:val="26"/>
        </w:rPr>
        <w:t>изображением таблицы</w:t>
      </w:r>
      <w:r w:rsidRPr="006F36D4">
        <w:rPr>
          <w:sz w:val="26"/>
          <w:szCs w:val="26"/>
        </w:rPr>
        <w:t>.</w:t>
      </w:r>
    </w:p>
    <w:p w14:paraId="4E70C942" w14:textId="77777777" w:rsidR="00A172E3" w:rsidRPr="006F36D4" w:rsidRDefault="00A172E3" w:rsidP="00A172E3">
      <w:pPr>
        <w:pStyle w:val="10"/>
        <w:ind w:firstLine="709"/>
        <w:rPr>
          <w:sz w:val="26"/>
          <w:szCs w:val="26"/>
        </w:rPr>
      </w:pPr>
    </w:p>
    <w:p w14:paraId="57E5D82B" w14:textId="49F95C5C" w:rsidR="008875A9" w:rsidRDefault="00D85780" w:rsidP="006F7630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DF72B3A" wp14:editId="0D0A117A">
            <wp:extent cx="5940425" cy="3020060"/>
            <wp:effectExtent l="0" t="0" r="3175" b="889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D8BE" w14:textId="77777777" w:rsidR="008875A9" w:rsidRDefault="008875A9" w:rsidP="004B142C">
      <w:pPr>
        <w:pStyle w:val="10"/>
        <w:ind w:firstLine="709"/>
        <w:rPr>
          <w:sz w:val="26"/>
          <w:szCs w:val="26"/>
        </w:rPr>
      </w:pPr>
    </w:p>
    <w:p w14:paraId="2D61B2D0" w14:textId="77777777" w:rsidR="008D4C13" w:rsidRDefault="008D4C13" w:rsidP="008D4C13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0AF32B" wp14:editId="391F983B">
            <wp:extent cx="5940425" cy="1674495"/>
            <wp:effectExtent l="0" t="0" r="3175" b="190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9B79" w14:textId="77777777" w:rsidR="008D4C13" w:rsidRPr="006F36D4" w:rsidRDefault="008D4C13" w:rsidP="008D4C13">
      <w:pPr>
        <w:pStyle w:val="10"/>
        <w:ind w:firstLine="0"/>
        <w:rPr>
          <w:sz w:val="26"/>
          <w:szCs w:val="26"/>
        </w:rPr>
      </w:pPr>
    </w:p>
    <w:p w14:paraId="0FFA367E" w14:textId="77777777" w:rsidR="00A23168" w:rsidRPr="006F36D4" w:rsidRDefault="004942D9" w:rsidP="004B142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Полный список лицензий компании доступен при нажатии на кнопку </w:t>
      </w:r>
      <w:r w:rsidRPr="006F36D4">
        <w:rPr>
          <w:b/>
          <w:sz w:val="26"/>
          <w:szCs w:val="26"/>
        </w:rPr>
        <w:t>«Лицензии»</w:t>
      </w:r>
      <w:r w:rsidRPr="006F36D4">
        <w:rPr>
          <w:sz w:val="26"/>
          <w:szCs w:val="26"/>
        </w:rPr>
        <w:t xml:space="preserve"> в </w:t>
      </w:r>
      <w:r w:rsidR="009C7E03" w:rsidRPr="006F36D4">
        <w:rPr>
          <w:sz w:val="26"/>
          <w:szCs w:val="26"/>
        </w:rPr>
        <w:t>блоке</w:t>
      </w:r>
      <w:r w:rsidRPr="006F36D4">
        <w:rPr>
          <w:sz w:val="26"/>
          <w:szCs w:val="26"/>
        </w:rPr>
        <w:t xml:space="preserve"> </w:t>
      </w:r>
      <w:r w:rsidR="0024083E" w:rsidRPr="006F36D4">
        <w:rPr>
          <w:b/>
          <w:sz w:val="26"/>
          <w:szCs w:val="26"/>
        </w:rPr>
        <w:t>«Лицензии»</w:t>
      </w:r>
      <w:r w:rsidRPr="006F36D4">
        <w:rPr>
          <w:sz w:val="26"/>
          <w:szCs w:val="26"/>
        </w:rPr>
        <w:t xml:space="preserve">. Если лицензий нет, </w:t>
      </w:r>
      <w:r w:rsidR="008050A7" w:rsidRPr="006F36D4">
        <w:rPr>
          <w:sz w:val="26"/>
          <w:szCs w:val="26"/>
        </w:rPr>
        <w:t>раздел</w:t>
      </w:r>
      <w:r w:rsidRPr="006F36D4">
        <w:rPr>
          <w:sz w:val="26"/>
          <w:szCs w:val="26"/>
        </w:rPr>
        <w:t xml:space="preserve"> не отражается.</w:t>
      </w:r>
    </w:p>
    <w:p w14:paraId="0D0948D5" w14:textId="77777777" w:rsidR="00546A58" w:rsidRPr="006F36D4" w:rsidRDefault="00546A58" w:rsidP="004B142C">
      <w:pPr>
        <w:pStyle w:val="10"/>
        <w:ind w:firstLine="709"/>
        <w:rPr>
          <w:sz w:val="26"/>
          <w:szCs w:val="26"/>
        </w:rPr>
      </w:pPr>
    </w:p>
    <w:p w14:paraId="383BCAAD" w14:textId="7E590C7C" w:rsidR="00546A58" w:rsidRPr="006F36D4" w:rsidRDefault="00107AB4" w:rsidP="00546A58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44C6D45" wp14:editId="4AD64DB3">
            <wp:extent cx="5940425" cy="301688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2AA2" w14:textId="77777777" w:rsidR="0024083E" w:rsidRPr="006F36D4" w:rsidRDefault="0024083E" w:rsidP="004B142C">
      <w:pPr>
        <w:pStyle w:val="10"/>
        <w:ind w:firstLine="709"/>
        <w:rPr>
          <w:sz w:val="26"/>
          <w:szCs w:val="26"/>
        </w:rPr>
      </w:pPr>
    </w:p>
    <w:p w14:paraId="3AFF763F" w14:textId="77777777" w:rsidR="00A9674B" w:rsidRPr="006F36D4" w:rsidRDefault="004519C6" w:rsidP="004B142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</w:t>
      </w:r>
      <w:r w:rsidRPr="006F36D4">
        <w:rPr>
          <w:b/>
          <w:sz w:val="26"/>
          <w:szCs w:val="26"/>
        </w:rPr>
        <w:t>А</w:t>
      </w:r>
      <w:r w:rsidR="00A9674B" w:rsidRPr="006F36D4">
        <w:rPr>
          <w:b/>
          <w:sz w:val="26"/>
          <w:szCs w:val="26"/>
        </w:rPr>
        <w:t>рбитражных дел</w:t>
      </w:r>
      <w:r w:rsidR="00A9674B" w:rsidRPr="006F36D4">
        <w:rPr>
          <w:sz w:val="26"/>
          <w:szCs w:val="26"/>
        </w:rPr>
        <w:t xml:space="preserve"> отображаются суммы </w:t>
      </w:r>
      <w:r w:rsidR="00680E76" w:rsidRPr="006F36D4">
        <w:rPr>
          <w:sz w:val="26"/>
          <w:szCs w:val="26"/>
        </w:rPr>
        <w:t>по арбитражным делам</w:t>
      </w:r>
      <w:r w:rsidR="00A9674B" w:rsidRPr="006F36D4">
        <w:rPr>
          <w:sz w:val="26"/>
          <w:szCs w:val="26"/>
        </w:rPr>
        <w:t xml:space="preserve"> </w:t>
      </w:r>
      <w:r w:rsidR="00680E76" w:rsidRPr="006F36D4">
        <w:rPr>
          <w:sz w:val="26"/>
          <w:szCs w:val="26"/>
        </w:rPr>
        <w:t xml:space="preserve">(в рублях) </w:t>
      </w:r>
      <w:r w:rsidR="00A9674B" w:rsidRPr="006F36D4">
        <w:rPr>
          <w:sz w:val="26"/>
          <w:szCs w:val="26"/>
        </w:rPr>
        <w:t>и их количества за последние 3 года</w:t>
      </w:r>
      <w:r w:rsidR="001B15F4" w:rsidRPr="006F36D4">
        <w:rPr>
          <w:sz w:val="26"/>
          <w:szCs w:val="26"/>
        </w:rPr>
        <w:t xml:space="preserve"> (если информация по ним есть)</w:t>
      </w:r>
      <w:r w:rsidR="00A9674B" w:rsidRPr="006F36D4">
        <w:rPr>
          <w:sz w:val="26"/>
          <w:szCs w:val="26"/>
        </w:rPr>
        <w:t xml:space="preserve">. Полный детальный список дел доступен при нажатии на кнопку </w:t>
      </w:r>
      <w:r w:rsidR="00A9674B" w:rsidRPr="006F36D4">
        <w:rPr>
          <w:b/>
          <w:sz w:val="26"/>
          <w:szCs w:val="26"/>
        </w:rPr>
        <w:t>«Дела»</w:t>
      </w:r>
      <w:r w:rsidR="00A9674B" w:rsidRPr="006F36D4">
        <w:rPr>
          <w:sz w:val="26"/>
          <w:szCs w:val="26"/>
        </w:rPr>
        <w:t xml:space="preserve"> в данном блоке. При нажатии на кнопку с </w:t>
      </w:r>
      <w:r w:rsidR="00A9674B" w:rsidRPr="006F36D4">
        <w:rPr>
          <w:b/>
          <w:sz w:val="26"/>
          <w:szCs w:val="26"/>
        </w:rPr>
        <w:t>изображением графика</w:t>
      </w:r>
      <w:r w:rsidR="00A9674B" w:rsidRPr="006F36D4">
        <w:rPr>
          <w:sz w:val="26"/>
          <w:szCs w:val="26"/>
        </w:rPr>
        <w:t xml:space="preserve"> открывается графическое представление </w:t>
      </w:r>
      <w:r w:rsidR="001B15F4" w:rsidRPr="006F36D4">
        <w:rPr>
          <w:sz w:val="26"/>
          <w:szCs w:val="26"/>
        </w:rPr>
        <w:t>рассчитанных</w:t>
      </w:r>
      <w:r w:rsidR="00A9674B" w:rsidRPr="006F36D4">
        <w:rPr>
          <w:sz w:val="26"/>
          <w:szCs w:val="26"/>
        </w:rPr>
        <w:t xml:space="preserve"> сумм и дел.</w:t>
      </w:r>
      <w:r w:rsidR="00680E76" w:rsidRPr="006F36D4">
        <w:rPr>
          <w:sz w:val="26"/>
          <w:szCs w:val="26"/>
        </w:rPr>
        <w:t xml:space="preserve"> </w:t>
      </w:r>
      <w:r w:rsidR="000F0D3D" w:rsidRPr="006F36D4">
        <w:rPr>
          <w:sz w:val="26"/>
          <w:szCs w:val="26"/>
        </w:rPr>
        <w:t xml:space="preserve">Для возврата к табличному представлению необходимо нажать на соответствующую кнопку с </w:t>
      </w:r>
      <w:r w:rsidR="000F0D3D" w:rsidRPr="006F36D4">
        <w:rPr>
          <w:b/>
          <w:sz w:val="26"/>
          <w:szCs w:val="26"/>
        </w:rPr>
        <w:t>изображением таблицы</w:t>
      </w:r>
      <w:r w:rsidR="000F0D3D" w:rsidRPr="006F36D4">
        <w:rPr>
          <w:sz w:val="26"/>
          <w:szCs w:val="26"/>
        </w:rPr>
        <w:t>.</w:t>
      </w:r>
    </w:p>
    <w:p w14:paraId="75683037" w14:textId="77777777" w:rsidR="0024083E" w:rsidRPr="006F36D4" w:rsidRDefault="0024083E" w:rsidP="004B142C">
      <w:pPr>
        <w:pStyle w:val="10"/>
        <w:ind w:firstLine="709"/>
        <w:rPr>
          <w:sz w:val="26"/>
          <w:szCs w:val="26"/>
        </w:rPr>
      </w:pPr>
    </w:p>
    <w:p w14:paraId="390EAC4F" w14:textId="3940F3CC" w:rsidR="0052454F" w:rsidRPr="004B5E50" w:rsidRDefault="00731E9B" w:rsidP="00546A58">
      <w:pPr>
        <w:pStyle w:val="10"/>
        <w:ind w:firstLine="0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DB2001" wp14:editId="25424BD9">
            <wp:extent cx="5940425" cy="1590675"/>
            <wp:effectExtent l="0" t="0" r="317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3622" w14:textId="77777777" w:rsidR="0024083E" w:rsidRPr="006F36D4" w:rsidRDefault="0024083E" w:rsidP="003B6FBA">
      <w:pPr>
        <w:pStyle w:val="10"/>
        <w:ind w:firstLine="709"/>
        <w:rPr>
          <w:sz w:val="26"/>
          <w:szCs w:val="26"/>
        </w:rPr>
      </w:pPr>
    </w:p>
    <w:p w14:paraId="142A6B41" w14:textId="77777777" w:rsidR="0052454F" w:rsidRPr="006F36D4" w:rsidRDefault="004519C6" w:rsidP="003B6FBA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</w:t>
      </w:r>
      <w:r w:rsidRPr="006F36D4">
        <w:rPr>
          <w:b/>
          <w:sz w:val="26"/>
          <w:szCs w:val="26"/>
        </w:rPr>
        <w:t>И</w:t>
      </w:r>
      <w:r w:rsidR="001B15F4" w:rsidRPr="006F36D4">
        <w:rPr>
          <w:b/>
          <w:sz w:val="26"/>
          <w:szCs w:val="26"/>
        </w:rPr>
        <w:t>сполнительных производств</w:t>
      </w:r>
      <w:r w:rsidR="001B15F4" w:rsidRPr="006F36D4">
        <w:rPr>
          <w:sz w:val="26"/>
          <w:szCs w:val="26"/>
        </w:rPr>
        <w:t xml:space="preserve"> отображаются суммы непогашенной задолженности (в рублях) и количества исполнительных производств по их типам (текущие; возвращенные; завершенные; оконченные) за последние 3 года (если информация по ним есть). Полный детальный список исполнительных производств доступен при нажатии на кнопку </w:t>
      </w:r>
      <w:r w:rsidR="001B15F4" w:rsidRPr="006F36D4">
        <w:rPr>
          <w:b/>
          <w:sz w:val="26"/>
          <w:szCs w:val="26"/>
        </w:rPr>
        <w:t>«Дела»</w:t>
      </w:r>
      <w:r w:rsidR="001B15F4" w:rsidRPr="006F36D4">
        <w:rPr>
          <w:sz w:val="26"/>
          <w:szCs w:val="26"/>
        </w:rPr>
        <w:t xml:space="preserve"> в данном блоке. При нажатии на кнопку с </w:t>
      </w:r>
      <w:r w:rsidR="001B15F4" w:rsidRPr="006F36D4">
        <w:rPr>
          <w:b/>
          <w:sz w:val="26"/>
          <w:szCs w:val="26"/>
        </w:rPr>
        <w:t>изображением графика</w:t>
      </w:r>
      <w:r w:rsidR="001B15F4" w:rsidRPr="006F36D4">
        <w:rPr>
          <w:sz w:val="26"/>
          <w:szCs w:val="26"/>
        </w:rPr>
        <w:t xml:space="preserve"> открывается графическое представление посчитанных сумм </w:t>
      </w:r>
      <w:r w:rsidR="00F111B7" w:rsidRPr="006F36D4">
        <w:rPr>
          <w:sz w:val="26"/>
          <w:szCs w:val="26"/>
        </w:rPr>
        <w:t xml:space="preserve">непогашенной задолженности </w:t>
      </w:r>
      <w:r w:rsidR="001B15F4" w:rsidRPr="006F36D4">
        <w:rPr>
          <w:sz w:val="26"/>
          <w:szCs w:val="26"/>
        </w:rPr>
        <w:t xml:space="preserve">и </w:t>
      </w:r>
      <w:r w:rsidR="00F111B7" w:rsidRPr="006F36D4">
        <w:rPr>
          <w:sz w:val="26"/>
          <w:szCs w:val="26"/>
        </w:rPr>
        <w:t>исполнительных производств</w:t>
      </w:r>
      <w:r w:rsidR="001B15F4" w:rsidRPr="006F36D4">
        <w:rPr>
          <w:sz w:val="26"/>
          <w:szCs w:val="26"/>
        </w:rPr>
        <w:t xml:space="preserve">. Для возврата к табличному представлению необходимо нажать на соответствующую кнопку с </w:t>
      </w:r>
      <w:r w:rsidR="001B15F4" w:rsidRPr="006F36D4">
        <w:rPr>
          <w:b/>
          <w:sz w:val="26"/>
          <w:szCs w:val="26"/>
        </w:rPr>
        <w:t>изображением таблицы</w:t>
      </w:r>
      <w:r w:rsidR="001B15F4" w:rsidRPr="006F36D4">
        <w:rPr>
          <w:sz w:val="26"/>
          <w:szCs w:val="26"/>
        </w:rPr>
        <w:t>.</w:t>
      </w:r>
    </w:p>
    <w:p w14:paraId="3A61593C" w14:textId="77777777" w:rsidR="004519C6" w:rsidRPr="006F36D4" w:rsidRDefault="004519C6" w:rsidP="003B6FBA">
      <w:pPr>
        <w:pStyle w:val="10"/>
        <w:ind w:firstLine="709"/>
        <w:rPr>
          <w:sz w:val="26"/>
          <w:szCs w:val="26"/>
        </w:rPr>
      </w:pPr>
    </w:p>
    <w:p w14:paraId="43A91B41" w14:textId="77777777" w:rsidR="001B15F4" w:rsidRDefault="001B15F4" w:rsidP="0052454F">
      <w:pPr>
        <w:pStyle w:val="10"/>
        <w:ind w:firstLine="0"/>
        <w:rPr>
          <w:sz w:val="26"/>
          <w:szCs w:val="26"/>
          <w:lang w:val="en-US"/>
        </w:rPr>
      </w:pPr>
      <w:r w:rsidRPr="006F36D4">
        <w:rPr>
          <w:noProof/>
          <w:sz w:val="26"/>
          <w:szCs w:val="26"/>
        </w:rPr>
        <w:drawing>
          <wp:inline distT="0" distB="0" distL="0" distR="0" wp14:anchorId="381B540B" wp14:editId="0B7401AA">
            <wp:extent cx="5940425" cy="15246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58E4" w14:textId="77777777" w:rsidR="006E380F" w:rsidRPr="006F36D4" w:rsidRDefault="006E380F" w:rsidP="0052454F">
      <w:pPr>
        <w:pStyle w:val="10"/>
        <w:ind w:firstLine="0"/>
        <w:rPr>
          <w:sz w:val="26"/>
          <w:szCs w:val="26"/>
          <w:lang w:val="en-US"/>
        </w:rPr>
      </w:pPr>
    </w:p>
    <w:p w14:paraId="6869F938" w14:textId="77777777" w:rsidR="00D60993" w:rsidRDefault="00D60993" w:rsidP="00D60993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</w:t>
      </w:r>
      <w:r>
        <w:rPr>
          <w:b/>
          <w:sz w:val="26"/>
          <w:szCs w:val="26"/>
        </w:rPr>
        <w:t>Товарных знаков</w:t>
      </w:r>
      <w:r w:rsidRPr="006F36D4">
        <w:rPr>
          <w:sz w:val="26"/>
          <w:szCs w:val="26"/>
        </w:rPr>
        <w:t xml:space="preserve"> представлен</w:t>
      </w:r>
      <w:r w:rsidR="006E380F">
        <w:rPr>
          <w:sz w:val="26"/>
          <w:szCs w:val="26"/>
        </w:rPr>
        <w:t>а информация по статусу, номеру государственной регистрации, да</w:t>
      </w:r>
      <w:r w:rsidR="00763CD1">
        <w:rPr>
          <w:sz w:val="26"/>
          <w:szCs w:val="26"/>
        </w:rPr>
        <w:t>те</w:t>
      </w:r>
      <w:r w:rsidR="006E380F">
        <w:rPr>
          <w:sz w:val="26"/>
          <w:szCs w:val="26"/>
        </w:rPr>
        <w:t xml:space="preserve"> подачи заявки, номеру заявки и др.</w:t>
      </w:r>
    </w:p>
    <w:p w14:paraId="448AC3BE" w14:textId="77777777" w:rsidR="006E380F" w:rsidRPr="006F36D4" w:rsidRDefault="006E380F" w:rsidP="006E380F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Полный список </w:t>
      </w:r>
      <w:r>
        <w:rPr>
          <w:sz w:val="26"/>
          <w:szCs w:val="26"/>
        </w:rPr>
        <w:t>товарных знаков</w:t>
      </w:r>
      <w:r w:rsidRPr="006F36D4">
        <w:rPr>
          <w:sz w:val="26"/>
          <w:szCs w:val="26"/>
        </w:rPr>
        <w:t xml:space="preserve"> компании доступен при нажатии на кнопку </w:t>
      </w:r>
      <w:r w:rsidRPr="006F36D4">
        <w:rPr>
          <w:b/>
          <w:sz w:val="26"/>
          <w:szCs w:val="26"/>
        </w:rPr>
        <w:t>«</w:t>
      </w:r>
      <w:r w:rsidR="00A00023">
        <w:rPr>
          <w:b/>
          <w:sz w:val="26"/>
          <w:szCs w:val="26"/>
        </w:rPr>
        <w:t>Т</w:t>
      </w:r>
      <w:r>
        <w:rPr>
          <w:b/>
          <w:sz w:val="26"/>
          <w:szCs w:val="26"/>
        </w:rPr>
        <w:t>оварные знаки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в</w:t>
      </w:r>
      <w:r>
        <w:rPr>
          <w:sz w:val="26"/>
          <w:szCs w:val="26"/>
        </w:rPr>
        <w:t xml:space="preserve"> данном блоке</w:t>
      </w:r>
      <w:r w:rsidRPr="006F36D4">
        <w:rPr>
          <w:sz w:val="26"/>
          <w:szCs w:val="26"/>
        </w:rPr>
        <w:t>. Если</w:t>
      </w:r>
      <w:r>
        <w:rPr>
          <w:sz w:val="26"/>
          <w:szCs w:val="26"/>
        </w:rPr>
        <w:t xml:space="preserve"> товарных знаков</w:t>
      </w:r>
      <w:r w:rsidRPr="006F36D4">
        <w:rPr>
          <w:sz w:val="26"/>
          <w:szCs w:val="26"/>
        </w:rPr>
        <w:t xml:space="preserve"> нет, раздел не отражается.</w:t>
      </w:r>
    </w:p>
    <w:p w14:paraId="1A84272B" w14:textId="0BD5B19A" w:rsidR="004519C6" w:rsidRDefault="00590927" w:rsidP="006E380F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DFFBEF" wp14:editId="539C2737">
            <wp:extent cx="5940425" cy="301625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599D" w14:textId="77777777" w:rsidR="006E380F" w:rsidRDefault="006E380F" w:rsidP="006E380F">
      <w:pPr>
        <w:pStyle w:val="10"/>
        <w:ind w:firstLine="0"/>
        <w:rPr>
          <w:sz w:val="26"/>
          <w:szCs w:val="26"/>
        </w:rPr>
      </w:pPr>
    </w:p>
    <w:p w14:paraId="457DB054" w14:textId="77777777" w:rsidR="00AB3043" w:rsidRDefault="00AB3043" w:rsidP="00AB3043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</w:t>
      </w:r>
      <w:r>
        <w:rPr>
          <w:b/>
          <w:sz w:val="26"/>
          <w:szCs w:val="26"/>
        </w:rPr>
        <w:t>Госрасходы: субсидии</w:t>
      </w:r>
      <w:r w:rsidRPr="006F36D4">
        <w:rPr>
          <w:sz w:val="26"/>
          <w:szCs w:val="26"/>
        </w:rPr>
        <w:t xml:space="preserve"> представлены количества и суммы контрактов (в рублях) за последние 3 года (если информация предоставлена). </w:t>
      </w:r>
      <w:r w:rsidR="00103309" w:rsidRPr="006F36D4">
        <w:rPr>
          <w:sz w:val="26"/>
          <w:szCs w:val="26"/>
        </w:rPr>
        <w:t xml:space="preserve">Полный детальный список </w:t>
      </w:r>
      <w:r w:rsidR="00103309">
        <w:rPr>
          <w:sz w:val="26"/>
          <w:szCs w:val="26"/>
        </w:rPr>
        <w:t xml:space="preserve">субсидий </w:t>
      </w:r>
      <w:r w:rsidR="00103309" w:rsidRPr="006F36D4">
        <w:rPr>
          <w:sz w:val="26"/>
          <w:szCs w:val="26"/>
        </w:rPr>
        <w:t xml:space="preserve">доступен при нажатии на кнопку </w:t>
      </w:r>
      <w:r w:rsidR="00103309" w:rsidRPr="006F36D4">
        <w:rPr>
          <w:b/>
          <w:sz w:val="26"/>
          <w:szCs w:val="26"/>
        </w:rPr>
        <w:t>«</w:t>
      </w:r>
      <w:r w:rsidR="00103309">
        <w:rPr>
          <w:b/>
          <w:sz w:val="26"/>
          <w:szCs w:val="26"/>
        </w:rPr>
        <w:t>Субсидии</w:t>
      </w:r>
      <w:r w:rsidR="00103309" w:rsidRPr="006F36D4">
        <w:rPr>
          <w:b/>
          <w:sz w:val="26"/>
          <w:szCs w:val="26"/>
        </w:rPr>
        <w:t>»</w:t>
      </w:r>
      <w:r w:rsidR="00103309" w:rsidRPr="006F36D4">
        <w:rPr>
          <w:sz w:val="26"/>
          <w:szCs w:val="26"/>
        </w:rPr>
        <w:t xml:space="preserve"> в данном блоке. При нажатии на кнопку с </w:t>
      </w:r>
      <w:r w:rsidR="00103309" w:rsidRPr="006F36D4">
        <w:rPr>
          <w:b/>
          <w:sz w:val="26"/>
          <w:szCs w:val="26"/>
        </w:rPr>
        <w:t>изображением графика</w:t>
      </w:r>
      <w:r w:rsidR="00103309" w:rsidRPr="006F36D4">
        <w:rPr>
          <w:sz w:val="26"/>
          <w:szCs w:val="26"/>
        </w:rPr>
        <w:t xml:space="preserve"> открывается графическое представление посчитанных сумм и</w:t>
      </w:r>
      <w:r w:rsidR="006C648F">
        <w:rPr>
          <w:sz w:val="26"/>
          <w:szCs w:val="26"/>
        </w:rPr>
        <w:t xml:space="preserve"> количества субсидий</w:t>
      </w:r>
      <w:r w:rsidR="00103309" w:rsidRPr="006F36D4">
        <w:rPr>
          <w:sz w:val="26"/>
          <w:szCs w:val="26"/>
        </w:rPr>
        <w:t xml:space="preserve">. Для возврата к табличному представлению необходимо нажать на соответствующую кнопку с </w:t>
      </w:r>
      <w:r w:rsidR="00103309" w:rsidRPr="006F36D4">
        <w:rPr>
          <w:b/>
          <w:sz w:val="26"/>
          <w:szCs w:val="26"/>
        </w:rPr>
        <w:t>изображением таблицы</w:t>
      </w:r>
      <w:r w:rsidR="00103309" w:rsidRPr="006F36D4">
        <w:rPr>
          <w:sz w:val="26"/>
          <w:szCs w:val="26"/>
        </w:rPr>
        <w:t>.</w:t>
      </w:r>
    </w:p>
    <w:p w14:paraId="01E26D9F" w14:textId="77777777" w:rsidR="0036691F" w:rsidRPr="006F36D4" w:rsidRDefault="0036691F" w:rsidP="00AB3043">
      <w:pPr>
        <w:pStyle w:val="10"/>
        <w:ind w:firstLine="709"/>
        <w:rPr>
          <w:sz w:val="26"/>
          <w:szCs w:val="26"/>
        </w:rPr>
      </w:pPr>
    </w:p>
    <w:p w14:paraId="66941DD6" w14:textId="77777777" w:rsidR="006C648F" w:rsidRDefault="006C648F" w:rsidP="006C648F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42D68E7" wp14:editId="5D1E24B5">
            <wp:extent cx="5940425" cy="1675765"/>
            <wp:effectExtent l="0" t="0" r="317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99F9" w14:textId="77777777" w:rsidR="0036691F" w:rsidRPr="006F36D4" w:rsidRDefault="0036691F" w:rsidP="006C648F">
      <w:pPr>
        <w:pStyle w:val="10"/>
        <w:ind w:firstLine="0"/>
        <w:rPr>
          <w:sz w:val="26"/>
          <w:szCs w:val="26"/>
        </w:rPr>
      </w:pPr>
    </w:p>
    <w:p w14:paraId="31A4C045" w14:textId="196E5FB2" w:rsidR="0095248C" w:rsidRPr="006F36D4" w:rsidRDefault="00045B91" w:rsidP="004B142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</w:t>
      </w:r>
      <w:r w:rsidR="00956890" w:rsidRPr="006F36D4">
        <w:rPr>
          <w:b/>
          <w:sz w:val="26"/>
          <w:szCs w:val="26"/>
        </w:rPr>
        <w:t>Закупок</w:t>
      </w:r>
      <w:r w:rsidRPr="006F36D4">
        <w:rPr>
          <w:sz w:val="26"/>
          <w:szCs w:val="26"/>
        </w:rPr>
        <w:t xml:space="preserve"> представлены количества и суммы контрактов по 44ФЗ и 223ФЗ </w:t>
      </w:r>
      <w:r w:rsidR="0095248C" w:rsidRPr="006F36D4">
        <w:rPr>
          <w:sz w:val="26"/>
          <w:szCs w:val="26"/>
        </w:rPr>
        <w:t xml:space="preserve">(в рублях) </w:t>
      </w:r>
      <w:r w:rsidRPr="006F36D4">
        <w:rPr>
          <w:sz w:val="26"/>
          <w:szCs w:val="26"/>
        </w:rPr>
        <w:t>за последние 3 года (если информация предоставлена).</w:t>
      </w:r>
    </w:p>
    <w:p w14:paraId="1870F69A" w14:textId="77777777" w:rsidR="004519C6" w:rsidRPr="006F36D4" w:rsidRDefault="004519C6" w:rsidP="004B142C">
      <w:pPr>
        <w:pStyle w:val="10"/>
        <w:ind w:firstLine="709"/>
        <w:rPr>
          <w:sz w:val="26"/>
          <w:szCs w:val="26"/>
        </w:rPr>
      </w:pPr>
    </w:p>
    <w:p w14:paraId="40B13C20" w14:textId="60A48E66" w:rsidR="0095248C" w:rsidRPr="006F36D4" w:rsidRDefault="00721543" w:rsidP="0095248C">
      <w:pPr>
        <w:pStyle w:val="10"/>
        <w:ind w:firstLine="0"/>
        <w:rPr>
          <w:sz w:val="26"/>
          <w:szCs w:val="26"/>
        </w:rPr>
      </w:pPr>
      <w:ins w:id="130" w:author="Viktor Kolokoltsev" w:date="2024-04-05T16:26:00Z">
        <w:r>
          <w:rPr>
            <w:noProof/>
          </w:rPr>
          <w:lastRenderedPageBreak/>
          <w:drawing>
            <wp:inline distT="0" distB="0" distL="0" distR="0" wp14:anchorId="7EE1F0A4" wp14:editId="6B66C51B">
              <wp:extent cx="5940425" cy="3224530"/>
              <wp:effectExtent l="0" t="0" r="3175" b="0"/>
              <wp:docPr id="13" name="Рисунок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32245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31" w:author="Viktor Kolokoltsev" w:date="2024-04-05T16:26:00Z">
        <w:r w:rsidR="005C30B4" w:rsidDel="00721543">
          <w:rPr>
            <w:noProof/>
          </w:rPr>
          <w:drawing>
            <wp:inline distT="0" distB="0" distL="0" distR="0" wp14:anchorId="2CBEF5FE" wp14:editId="23F7C6FB">
              <wp:extent cx="5940425" cy="3009265"/>
              <wp:effectExtent l="0" t="0" r="3175" b="635"/>
              <wp:docPr id="117" name="Рисунок 1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3009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A5C6AB8" w14:textId="77777777" w:rsidR="004519C6" w:rsidRPr="006F36D4" w:rsidRDefault="004519C6" w:rsidP="004B142C">
      <w:pPr>
        <w:pStyle w:val="10"/>
        <w:ind w:firstLine="709"/>
        <w:rPr>
          <w:sz w:val="26"/>
          <w:szCs w:val="26"/>
        </w:rPr>
      </w:pPr>
    </w:p>
    <w:p w14:paraId="7676FF8A" w14:textId="77777777" w:rsidR="0052454F" w:rsidRPr="006F36D4" w:rsidRDefault="0095248C" w:rsidP="004B142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При нажатии на количество и сумму</w:t>
      </w:r>
      <w:r w:rsidR="004519C6" w:rsidRPr="006F36D4">
        <w:rPr>
          <w:sz w:val="26"/>
          <w:szCs w:val="26"/>
        </w:rPr>
        <w:t xml:space="preserve"> контрактов (в </w:t>
      </w:r>
      <w:r w:rsidR="002725FB" w:rsidRPr="006F36D4">
        <w:rPr>
          <w:sz w:val="26"/>
          <w:szCs w:val="26"/>
        </w:rPr>
        <w:t>блоке</w:t>
      </w:r>
      <w:r w:rsidR="004519C6" w:rsidRPr="006F36D4">
        <w:rPr>
          <w:sz w:val="26"/>
          <w:szCs w:val="26"/>
        </w:rPr>
        <w:t xml:space="preserve"> </w:t>
      </w:r>
      <w:r w:rsidR="004519C6" w:rsidRPr="006F36D4">
        <w:rPr>
          <w:b/>
          <w:sz w:val="26"/>
          <w:szCs w:val="26"/>
        </w:rPr>
        <w:t>Закупок</w:t>
      </w:r>
      <w:r w:rsidR="004519C6" w:rsidRPr="006F36D4">
        <w:rPr>
          <w:sz w:val="26"/>
          <w:szCs w:val="26"/>
        </w:rPr>
        <w:t>)</w:t>
      </w:r>
      <w:r w:rsidR="002725FB" w:rsidRPr="006F36D4">
        <w:rPr>
          <w:sz w:val="26"/>
          <w:szCs w:val="26"/>
        </w:rPr>
        <w:t xml:space="preserve"> в в</w:t>
      </w:r>
      <w:r w:rsidRPr="006F36D4">
        <w:rPr>
          <w:sz w:val="26"/>
          <w:szCs w:val="26"/>
        </w:rPr>
        <w:t>сплывающем окне отражается список контрагентов с количеством и суммой контрактов. При нажатии на</w:t>
      </w:r>
      <w:r w:rsidR="00091C97" w:rsidRPr="006F36D4">
        <w:rPr>
          <w:sz w:val="26"/>
          <w:szCs w:val="26"/>
        </w:rPr>
        <w:t xml:space="preserve"> кнопку </w:t>
      </w:r>
      <w:r w:rsidR="00091C97" w:rsidRPr="006F36D4">
        <w:rPr>
          <w:b/>
          <w:sz w:val="26"/>
          <w:szCs w:val="26"/>
        </w:rPr>
        <w:t>«Карта»</w:t>
      </w:r>
      <w:r w:rsidR="00091C97" w:rsidRPr="006F36D4">
        <w:rPr>
          <w:sz w:val="26"/>
          <w:szCs w:val="26"/>
        </w:rPr>
        <w:t xml:space="preserve"> происходит переход на географическую карту с </w:t>
      </w:r>
      <w:r w:rsidR="008E3E15" w:rsidRPr="006F36D4">
        <w:rPr>
          <w:sz w:val="26"/>
          <w:szCs w:val="26"/>
        </w:rPr>
        <w:t xml:space="preserve">региональным распределением закупок. Регион определяется по </w:t>
      </w:r>
      <w:r w:rsidR="00716163" w:rsidRPr="006F36D4">
        <w:rPr>
          <w:sz w:val="26"/>
          <w:szCs w:val="26"/>
        </w:rPr>
        <w:t>значению региона</w:t>
      </w:r>
      <w:r w:rsidR="008E3E15" w:rsidRPr="006F36D4">
        <w:rPr>
          <w:sz w:val="26"/>
          <w:szCs w:val="26"/>
        </w:rPr>
        <w:t xml:space="preserve">, предоставленному </w:t>
      </w:r>
      <w:r w:rsidR="00716163" w:rsidRPr="006F36D4">
        <w:rPr>
          <w:sz w:val="26"/>
          <w:szCs w:val="26"/>
        </w:rPr>
        <w:t>в</w:t>
      </w:r>
      <w:r w:rsidR="008E3E15" w:rsidRPr="006F36D4">
        <w:rPr>
          <w:sz w:val="26"/>
          <w:szCs w:val="26"/>
        </w:rPr>
        <w:t xml:space="preserve"> ЕИССЗ, или по ИНН заказчика. </w:t>
      </w:r>
      <w:r w:rsidR="008E3E15" w:rsidRPr="006F36D4">
        <w:rPr>
          <w:b/>
          <w:sz w:val="26"/>
          <w:szCs w:val="26"/>
        </w:rPr>
        <w:t>Закупки</w:t>
      </w:r>
      <w:r w:rsidR="008E3E15" w:rsidRPr="006F36D4">
        <w:rPr>
          <w:sz w:val="26"/>
          <w:szCs w:val="26"/>
        </w:rPr>
        <w:t xml:space="preserve"> доступны в разрезах роли контрагента (Поставщик/Заказчик) – при переключении кнопки </w:t>
      </w:r>
      <w:r w:rsidR="008E3E15" w:rsidRPr="006F36D4">
        <w:rPr>
          <w:b/>
          <w:sz w:val="26"/>
          <w:szCs w:val="26"/>
        </w:rPr>
        <w:t>«Поставщик-Заказчик»</w:t>
      </w:r>
      <w:r w:rsidR="008E3E15" w:rsidRPr="006F36D4">
        <w:rPr>
          <w:sz w:val="26"/>
          <w:szCs w:val="26"/>
        </w:rPr>
        <w:t xml:space="preserve">. Цвет региона определяется как </w:t>
      </w:r>
      <w:r w:rsidR="008E3E15" w:rsidRPr="006F36D4">
        <w:rPr>
          <w:sz w:val="26"/>
          <w:szCs w:val="26"/>
        </w:rPr>
        <w:lastRenderedPageBreak/>
        <w:t xml:space="preserve">по количеству закупок, так и по сумме контрактов – при переключении кнопки </w:t>
      </w:r>
      <w:r w:rsidR="008E3E15" w:rsidRPr="006F36D4">
        <w:rPr>
          <w:b/>
          <w:sz w:val="26"/>
          <w:szCs w:val="26"/>
        </w:rPr>
        <w:t>«Количество-Сумма»</w:t>
      </w:r>
      <w:r w:rsidR="008E3E15" w:rsidRPr="006F36D4">
        <w:rPr>
          <w:sz w:val="26"/>
          <w:szCs w:val="26"/>
        </w:rPr>
        <w:t xml:space="preserve">. </w:t>
      </w:r>
      <w:r w:rsidR="006E3E2F" w:rsidRPr="006F36D4">
        <w:rPr>
          <w:sz w:val="26"/>
          <w:szCs w:val="26"/>
        </w:rPr>
        <w:t>Чем меньше количество или сумма контрактов по региону – тем холо</w:t>
      </w:r>
      <w:r w:rsidR="00FF1244" w:rsidRPr="006F36D4">
        <w:rPr>
          <w:sz w:val="26"/>
          <w:szCs w:val="26"/>
        </w:rPr>
        <w:t>днее цвет (темно-синий) региона;</w:t>
      </w:r>
      <w:r w:rsidR="006E3E2F" w:rsidRPr="006F36D4">
        <w:rPr>
          <w:sz w:val="26"/>
          <w:szCs w:val="26"/>
        </w:rPr>
        <w:t xml:space="preserve"> чем больше количество или сумма контрактов по региону – тем теплее цвет (красный) региона. Градация шкалы происходит автоматически по количеству контрактов/сумме контрактов по 5</w:t>
      </w:r>
      <w:r w:rsidR="006D04BF" w:rsidRPr="006F36D4">
        <w:rPr>
          <w:sz w:val="26"/>
          <w:szCs w:val="26"/>
        </w:rPr>
        <w:t>ти</w:t>
      </w:r>
      <w:r w:rsidR="006E3E2F" w:rsidRPr="006F36D4">
        <w:rPr>
          <w:sz w:val="26"/>
          <w:szCs w:val="26"/>
        </w:rPr>
        <w:t xml:space="preserve"> интервалам.</w:t>
      </w:r>
    </w:p>
    <w:p w14:paraId="4E364426" w14:textId="77777777" w:rsidR="006D04BF" w:rsidRPr="006F36D4" w:rsidRDefault="006D04BF" w:rsidP="004B142C">
      <w:pPr>
        <w:pStyle w:val="10"/>
        <w:ind w:firstLine="709"/>
        <w:rPr>
          <w:sz w:val="26"/>
          <w:szCs w:val="26"/>
        </w:rPr>
      </w:pPr>
    </w:p>
    <w:p w14:paraId="12E138C1" w14:textId="023FBFBD" w:rsidR="00D01587" w:rsidRPr="006F36D4" w:rsidRDefault="00373EF2" w:rsidP="00091C97">
      <w:pPr>
        <w:pStyle w:val="10"/>
        <w:ind w:firstLine="0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2AB55BA" wp14:editId="2D295123">
            <wp:extent cx="5940425" cy="162814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FA82" w14:textId="77777777" w:rsidR="006D04BF" w:rsidRPr="006F36D4" w:rsidRDefault="006D04BF" w:rsidP="00091C97">
      <w:pPr>
        <w:pStyle w:val="10"/>
        <w:ind w:firstLine="709"/>
        <w:rPr>
          <w:sz w:val="26"/>
          <w:szCs w:val="26"/>
        </w:rPr>
      </w:pPr>
    </w:p>
    <w:p w14:paraId="0879487D" w14:textId="77777777" w:rsidR="00091C97" w:rsidRDefault="00091C97" w:rsidP="00091C97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Для возврата к табличному представлению необходимо нажать на соответствующую кнопку с </w:t>
      </w:r>
      <w:r w:rsidRPr="006F36D4">
        <w:rPr>
          <w:b/>
          <w:sz w:val="26"/>
          <w:szCs w:val="26"/>
        </w:rPr>
        <w:t>изображением таблицы</w:t>
      </w:r>
      <w:r w:rsidRPr="006F36D4">
        <w:rPr>
          <w:sz w:val="26"/>
          <w:szCs w:val="26"/>
        </w:rPr>
        <w:t>.</w:t>
      </w:r>
    </w:p>
    <w:p w14:paraId="2FDE8F2B" w14:textId="3B4CEE1E" w:rsidR="00C61396" w:rsidRDefault="00C61396" w:rsidP="00C61396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</w:t>
      </w:r>
      <w:r>
        <w:rPr>
          <w:b/>
          <w:sz w:val="26"/>
          <w:szCs w:val="26"/>
        </w:rPr>
        <w:t xml:space="preserve">Уплаченные налоги и </w:t>
      </w:r>
      <w:proofErr w:type="gramStart"/>
      <w:r>
        <w:rPr>
          <w:b/>
          <w:sz w:val="26"/>
          <w:szCs w:val="26"/>
        </w:rPr>
        <w:t xml:space="preserve">сборы  </w:t>
      </w:r>
      <w:r w:rsidRPr="006F36D4">
        <w:rPr>
          <w:sz w:val="26"/>
          <w:szCs w:val="26"/>
        </w:rPr>
        <w:t>представле</w:t>
      </w:r>
      <w:r>
        <w:rPr>
          <w:sz w:val="26"/>
          <w:szCs w:val="26"/>
        </w:rPr>
        <w:t>н</w:t>
      </w:r>
      <w:proofErr w:type="gramEnd"/>
      <w:r>
        <w:rPr>
          <w:sz w:val="26"/>
          <w:szCs w:val="26"/>
        </w:rPr>
        <w:t xml:space="preserve"> список налогов и сборов.</w:t>
      </w:r>
    </w:p>
    <w:p w14:paraId="08274176" w14:textId="77777777" w:rsidR="00C61396" w:rsidRPr="006F36D4" w:rsidRDefault="00C61396" w:rsidP="00C61396">
      <w:pPr>
        <w:pStyle w:val="10"/>
        <w:ind w:firstLine="709"/>
        <w:rPr>
          <w:sz w:val="26"/>
          <w:szCs w:val="26"/>
        </w:rPr>
      </w:pPr>
      <w:r>
        <w:rPr>
          <w:sz w:val="26"/>
          <w:szCs w:val="26"/>
        </w:rPr>
        <w:t xml:space="preserve">Чтобы посмотреть полный список налогов и сборов, надо нажать на кнопку </w:t>
      </w:r>
      <w:r w:rsidRPr="00C61396">
        <w:rPr>
          <w:b/>
          <w:sz w:val="26"/>
          <w:szCs w:val="26"/>
        </w:rPr>
        <w:t>Все налоги</w:t>
      </w:r>
      <w:r w:rsidRPr="00C61396">
        <w:rPr>
          <w:sz w:val="26"/>
          <w:szCs w:val="26"/>
        </w:rPr>
        <w:t>.</w:t>
      </w:r>
    </w:p>
    <w:p w14:paraId="6507015D" w14:textId="77777777" w:rsidR="00C61396" w:rsidRPr="006F36D4" w:rsidRDefault="00C61396" w:rsidP="00C61396">
      <w:pPr>
        <w:pStyle w:val="10"/>
        <w:ind w:firstLine="709"/>
        <w:rPr>
          <w:sz w:val="26"/>
          <w:szCs w:val="26"/>
        </w:rPr>
      </w:pPr>
    </w:p>
    <w:p w14:paraId="58CC4126" w14:textId="56BCDC00" w:rsidR="00880C41" w:rsidRDefault="00BA26E3" w:rsidP="00C61396">
      <w:pPr>
        <w:pStyle w:val="10"/>
        <w:ind w:firstLine="0"/>
        <w:rPr>
          <w:sz w:val="26"/>
          <w:szCs w:val="26"/>
        </w:rPr>
      </w:pPr>
      <w:del w:id="132" w:author="Viktor Kolokoltsev" w:date="2024-04-05T16:32:00Z">
        <w:r w:rsidDel="0033398E">
          <w:rPr>
            <w:noProof/>
          </w:rPr>
          <w:lastRenderedPageBreak/>
          <w:drawing>
            <wp:inline distT="0" distB="0" distL="0" distR="0" wp14:anchorId="04CBF469" wp14:editId="11EFADD4">
              <wp:extent cx="5940425" cy="2806700"/>
              <wp:effectExtent l="0" t="0" r="3175" b="0"/>
              <wp:docPr id="125" name="Рисунок 1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0425" cy="280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33" w:author="Viktor Kolokoltsev" w:date="2024-04-05T16:32:00Z">
        <w:r w:rsidR="0033398E">
          <w:rPr>
            <w:noProof/>
          </w:rPr>
          <w:drawing>
            <wp:inline distT="0" distB="0" distL="0" distR="0" wp14:anchorId="2650DE91" wp14:editId="4194F3FF">
              <wp:extent cx="5940425" cy="2279650"/>
              <wp:effectExtent l="0" t="0" r="3175" b="6350"/>
              <wp:docPr id="16" name="Рисунок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2796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EEC2C04" w14:textId="77777777" w:rsidR="00C61396" w:rsidRPr="006F36D4" w:rsidRDefault="00C61396" w:rsidP="00C61396">
      <w:pPr>
        <w:pStyle w:val="10"/>
        <w:ind w:firstLine="0"/>
        <w:rPr>
          <w:sz w:val="26"/>
          <w:szCs w:val="26"/>
        </w:rPr>
      </w:pPr>
    </w:p>
    <w:p w14:paraId="35616DCB" w14:textId="0833FEBD" w:rsidR="00D01587" w:rsidRPr="006F36D4" w:rsidRDefault="00E644F1" w:rsidP="004B142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блоке с данными </w:t>
      </w:r>
      <w:r w:rsidR="00BA3BBE" w:rsidRPr="00B730F8">
        <w:rPr>
          <w:sz w:val="26"/>
          <w:szCs w:val="26"/>
        </w:rPr>
        <w:t>ФНС (БФО)</w:t>
      </w:r>
      <w:r w:rsidR="00BA3BBE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 xml:space="preserve">отражаются 4 основных финансовых показателя (за последний предоставленный год): основные средства на конец отчетного года, выручка за отчетный год, чистая прибыль (убыток) за последний год, финансовые вложения на конец отчетного года. </w:t>
      </w:r>
      <w:r w:rsidR="000024D2" w:rsidRPr="006F36D4">
        <w:rPr>
          <w:sz w:val="26"/>
          <w:szCs w:val="26"/>
        </w:rPr>
        <w:t xml:space="preserve">Отрицательные значения выделяются красным цветом. </w:t>
      </w:r>
      <w:r w:rsidRPr="006F36D4">
        <w:rPr>
          <w:sz w:val="26"/>
          <w:szCs w:val="26"/>
        </w:rPr>
        <w:t xml:space="preserve">При нажатии на </w:t>
      </w:r>
      <w:r w:rsidRPr="006F36D4">
        <w:rPr>
          <w:b/>
          <w:sz w:val="26"/>
          <w:szCs w:val="26"/>
        </w:rPr>
        <w:t>значки столбцов</w:t>
      </w:r>
      <w:r w:rsidRPr="006F36D4">
        <w:rPr>
          <w:sz w:val="26"/>
          <w:szCs w:val="26"/>
        </w:rPr>
        <w:t xml:space="preserve"> под каждым из показателей предоставляется возможность просмотреть значения этих показателей на предыдущие годы (если информация по ним предоставлена). Если контрагент не предоставлял отчетность в </w:t>
      </w:r>
      <w:r w:rsidR="00BA3BBE" w:rsidRPr="00B730F8">
        <w:rPr>
          <w:sz w:val="26"/>
          <w:szCs w:val="26"/>
        </w:rPr>
        <w:t>ФНС (БФО)</w:t>
      </w:r>
      <w:r w:rsidRPr="006F36D4">
        <w:rPr>
          <w:sz w:val="26"/>
          <w:szCs w:val="26"/>
        </w:rPr>
        <w:t>, то этот блок не отражается.</w:t>
      </w:r>
    </w:p>
    <w:p w14:paraId="75BDE480" w14:textId="77777777" w:rsidR="008B6D1E" w:rsidRPr="006F36D4" w:rsidRDefault="008B6D1E" w:rsidP="004B142C">
      <w:pPr>
        <w:pStyle w:val="10"/>
        <w:ind w:firstLine="709"/>
        <w:rPr>
          <w:sz w:val="26"/>
          <w:szCs w:val="26"/>
        </w:rPr>
      </w:pPr>
    </w:p>
    <w:p w14:paraId="7CE1BC15" w14:textId="26AD1776" w:rsidR="00A811DB" w:rsidRDefault="005A77BD" w:rsidP="00045B91">
      <w:pPr>
        <w:pStyle w:val="10"/>
        <w:ind w:firstLine="0"/>
        <w:rPr>
          <w:sz w:val="26"/>
          <w:szCs w:val="26"/>
        </w:rPr>
      </w:pPr>
      <w:del w:id="134" w:author="Viktor Kolokoltsev" w:date="2024-04-05T16:33:00Z">
        <w:r w:rsidDel="0033398E">
          <w:rPr>
            <w:noProof/>
          </w:rPr>
          <w:lastRenderedPageBreak/>
          <w:drawing>
            <wp:inline distT="0" distB="0" distL="0" distR="0" wp14:anchorId="0DE823D0" wp14:editId="10526220">
              <wp:extent cx="5940425" cy="1350010"/>
              <wp:effectExtent l="0" t="0" r="3175" b="2540"/>
              <wp:docPr id="126" name="Рисунок 1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1350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35" w:author="Viktor Kolokoltsev" w:date="2024-04-05T16:33:00Z">
        <w:r w:rsidR="0033398E">
          <w:rPr>
            <w:noProof/>
          </w:rPr>
          <w:drawing>
            <wp:inline distT="0" distB="0" distL="0" distR="0" wp14:anchorId="5969E308" wp14:editId="47DD7625">
              <wp:extent cx="5940425" cy="1674495"/>
              <wp:effectExtent l="0" t="0" r="3175" b="1905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16744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8630D3F" w14:textId="5AFFDB57" w:rsidR="002E58B8" w:rsidRPr="006F36D4" w:rsidRDefault="000C4700" w:rsidP="000C4700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AF9646A" w14:textId="77777777" w:rsidR="003B5401" w:rsidRPr="000554AA" w:rsidRDefault="003B5401" w:rsidP="00CD7C07">
      <w:pPr>
        <w:pStyle w:val="7"/>
        <w:ind w:left="0" w:firstLine="0"/>
        <w:rPr>
          <w:szCs w:val="26"/>
        </w:rPr>
      </w:pPr>
      <w:bookmarkStart w:id="136" w:name="_Toc167903379"/>
      <w:r w:rsidRPr="000554AA">
        <w:rPr>
          <w:szCs w:val="26"/>
        </w:rPr>
        <w:lastRenderedPageBreak/>
        <w:t>Функционал Досье «</w:t>
      </w:r>
      <w:r w:rsidRPr="007C26A7">
        <w:rPr>
          <w:szCs w:val="26"/>
        </w:rPr>
        <w:t>Справка</w:t>
      </w:r>
      <w:r w:rsidRPr="000554AA">
        <w:rPr>
          <w:szCs w:val="26"/>
        </w:rPr>
        <w:t>»</w:t>
      </w:r>
      <w:bookmarkEnd w:id="136"/>
    </w:p>
    <w:p w14:paraId="4C8E4133" w14:textId="77777777" w:rsidR="00C121EA" w:rsidRDefault="00477968" w:rsidP="00477968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</w:t>
      </w:r>
      <w:r w:rsidR="00000E2D">
        <w:rPr>
          <w:sz w:val="26"/>
          <w:szCs w:val="26"/>
        </w:rPr>
        <w:t xml:space="preserve">получить </w:t>
      </w:r>
      <w:r>
        <w:rPr>
          <w:sz w:val="26"/>
          <w:szCs w:val="26"/>
        </w:rPr>
        <w:t>справочные данные по системе Терн-Аналитика</w:t>
      </w:r>
      <w:r w:rsidRPr="006F36D4">
        <w:rPr>
          <w:sz w:val="26"/>
          <w:szCs w:val="26"/>
        </w:rPr>
        <w:t xml:space="preserve"> необходимо нажать кнопку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Справка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в верхнем правом углу страницы раздела «</w:t>
      </w:r>
      <w:r w:rsidRPr="006F36D4">
        <w:rPr>
          <w:b/>
          <w:sz w:val="26"/>
          <w:szCs w:val="26"/>
        </w:rPr>
        <w:t>Досье»</w:t>
      </w:r>
      <w:r w:rsidRPr="006F36D4">
        <w:rPr>
          <w:sz w:val="26"/>
          <w:szCs w:val="26"/>
        </w:rPr>
        <w:t>.</w:t>
      </w:r>
    </w:p>
    <w:p w14:paraId="086823C3" w14:textId="610C2C36" w:rsidR="003B5401" w:rsidRDefault="00F0553F" w:rsidP="00720F7D">
      <w:pPr>
        <w:pStyle w:val="10"/>
        <w:tabs>
          <w:tab w:val="left" w:pos="3546"/>
        </w:tabs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ED25F0C" wp14:editId="7795419F">
            <wp:extent cx="2606266" cy="1082134"/>
            <wp:effectExtent l="0" t="0" r="381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0D74" w14:textId="77777777" w:rsidR="00345387" w:rsidRDefault="00345387" w:rsidP="00720F7D">
      <w:pPr>
        <w:pStyle w:val="10"/>
        <w:tabs>
          <w:tab w:val="left" w:pos="3546"/>
        </w:tabs>
        <w:ind w:firstLine="0"/>
        <w:jc w:val="center"/>
        <w:rPr>
          <w:sz w:val="26"/>
          <w:szCs w:val="26"/>
        </w:rPr>
      </w:pPr>
    </w:p>
    <w:p w14:paraId="1E30A857" w14:textId="77777777" w:rsidR="00720F7D" w:rsidRPr="006F36D4" w:rsidRDefault="00720F7D" w:rsidP="00720F7D">
      <w:pPr>
        <w:pStyle w:val="7"/>
        <w:spacing w:line="360" w:lineRule="auto"/>
        <w:ind w:left="851" w:hanging="851"/>
        <w:rPr>
          <w:b w:val="0"/>
          <w:szCs w:val="26"/>
        </w:rPr>
      </w:pPr>
      <w:bookmarkStart w:id="137" w:name="_Toc167903380"/>
      <w:r w:rsidRPr="006F36D4">
        <w:rPr>
          <w:szCs w:val="26"/>
        </w:rPr>
        <w:t>Функционал Досье «</w:t>
      </w:r>
      <w:r>
        <w:rPr>
          <w:szCs w:val="26"/>
        </w:rPr>
        <w:t>Выгрузить досье</w:t>
      </w:r>
      <w:r w:rsidRPr="006F36D4">
        <w:rPr>
          <w:szCs w:val="26"/>
        </w:rPr>
        <w:t>»</w:t>
      </w:r>
      <w:bookmarkEnd w:id="137"/>
    </w:p>
    <w:p w14:paraId="4BB6C36F" w14:textId="77777777" w:rsidR="00720F7D" w:rsidRPr="006F36D4" w:rsidRDefault="00720F7D" w:rsidP="00720F7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</w:t>
      </w:r>
      <w:r>
        <w:rPr>
          <w:sz w:val="26"/>
          <w:szCs w:val="26"/>
        </w:rPr>
        <w:t xml:space="preserve">выгрузить досье </w:t>
      </w:r>
      <w:r w:rsidRPr="006F36D4">
        <w:rPr>
          <w:sz w:val="26"/>
          <w:szCs w:val="26"/>
        </w:rPr>
        <w:t xml:space="preserve">по выбранной компании необходимо нажать кнопку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Выгрузить досье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в верхнем правом углу страницы раздела «</w:t>
      </w:r>
      <w:r w:rsidRPr="006F36D4">
        <w:rPr>
          <w:b/>
          <w:sz w:val="26"/>
          <w:szCs w:val="26"/>
        </w:rPr>
        <w:t>Досье»</w:t>
      </w:r>
      <w:r w:rsidRPr="006F36D4">
        <w:rPr>
          <w:sz w:val="26"/>
          <w:szCs w:val="26"/>
        </w:rPr>
        <w:t>.</w:t>
      </w:r>
    </w:p>
    <w:p w14:paraId="73756137" w14:textId="7F489AB1" w:rsidR="00376C9C" w:rsidRDefault="007D3D60" w:rsidP="006B1FDE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030414A" wp14:editId="064596A4">
            <wp:extent cx="2606266" cy="1066892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B1C5" w14:textId="77777777" w:rsidR="004C4DC2" w:rsidRDefault="00155BDF" w:rsidP="00EE2216">
      <w:pPr>
        <w:pStyle w:val="10"/>
        <w:ind w:firstLine="708"/>
        <w:rPr>
          <w:sz w:val="26"/>
          <w:szCs w:val="26"/>
        </w:rPr>
      </w:pPr>
      <w:r>
        <w:rPr>
          <w:sz w:val="26"/>
          <w:szCs w:val="26"/>
        </w:rPr>
        <w:t>В появившемся окне необходимо выбрать формат выгружаемого</w:t>
      </w:r>
      <w:r w:rsidR="006F375F" w:rsidRPr="006F375F">
        <w:rPr>
          <w:sz w:val="26"/>
          <w:szCs w:val="26"/>
        </w:rPr>
        <w:t xml:space="preserve"> </w:t>
      </w:r>
      <w:r w:rsidR="006F375F">
        <w:rPr>
          <w:sz w:val="26"/>
          <w:szCs w:val="26"/>
        </w:rPr>
        <w:t>досье</w:t>
      </w:r>
      <w:r w:rsidRPr="00155BDF">
        <w:rPr>
          <w:sz w:val="26"/>
          <w:szCs w:val="26"/>
        </w:rPr>
        <w:t xml:space="preserve">: PDF </w:t>
      </w:r>
      <w:r>
        <w:rPr>
          <w:sz w:val="26"/>
          <w:szCs w:val="26"/>
        </w:rPr>
        <w:t xml:space="preserve">или </w:t>
      </w:r>
      <w:r w:rsidR="003B35C7">
        <w:rPr>
          <w:sz w:val="26"/>
          <w:szCs w:val="26"/>
          <w:lang w:val="en-US"/>
        </w:rPr>
        <w:t>Docx</w:t>
      </w:r>
      <w:r w:rsidR="00CD311A">
        <w:rPr>
          <w:sz w:val="26"/>
          <w:szCs w:val="26"/>
        </w:rPr>
        <w:t xml:space="preserve"> и разделы карточки из всех доступных для отображения в отчёте.</w:t>
      </w:r>
      <w:r w:rsidRPr="00155BDF">
        <w:rPr>
          <w:sz w:val="26"/>
          <w:szCs w:val="26"/>
        </w:rPr>
        <w:t xml:space="preserve"> </w:t>
      </w:r>
      <w:r w:rsidR="005D132A">
        <w:rPr>
          <w:sz w:val="26"/>
          <w:szCs w:val="26"/>
        </w:rPr>
        <w:t xml:space="preserve">Разделы </w:t>
      </w:r>
      <w:r w:rsidR="00EE2216">
        <w:rPr>
          <w:sz w:val="26"/>
          <w:szCs w:val="26"/>
        </w:rPr>
        <w:t>засерены (не активны), если в досье нет информации по ним.</w:t>
      </w:r>
    </w:p>
    <w:p w14:paraId="3E77988D" w14:textId="094FAAEA" w:rsidR="00155BDF" w:rsidRDefault="00A85783" w:rsidP="006B1FDE">
      <w:pPr>
        <w:pStyle w:val="10"/>
        <w:ind w:firstLine="0"/>
        <w:jc w:val="center"/>
        <w:rPr>
          <w:noProof/>
        </w:rPr>
      </w:pPr>
      <w:r w:rsidRPr="00A85783">
        <w:rPr>
          <w:noProof/>
        </w:rPr>
        <w:t xml:space="preserve"> </w:t>
      </w:r>
      <w:r w:rsidR="00B15671" w:rsidRPr="00B15671">
        <w:rPr>
          <w:noProof/>
        </w:rPr>
        <w:t xml:space="preserve"> </w:t>
      </w:r>
    </w:p>
    <w:p w14:paraId="57258784" w14:textId="6D5C0771" w:rsidR="00875BA7" w:rsidRPr="000A41C5" w:rsidRDefault="00E620E2" w:rsidP="006B1FDE">
      <w:pPr>
        <w:pStyle w:val="10"/>
        <w:ind w:firstLine="0"/>
        <w:jc w:val="center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57AADA8" wp14:editId="75C46CAC">
            <wp:extent cx="5940425" cy="6835775"/>
            <wp:effectExtent l="0" t="0" r="3175" b="317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4D0E" w14:textId="77777777" w:rsidR="00345387" w:rsidRPr="00155BDF" w:rsidRDefault="00345387" w:rsidP="006B1FDE">
      <w:pPr>
        <w:pStyle w:val="10"/>
        <w:ind w:firstLine="0"/>
        <w:jc w:val="center"/>
        <w:rPr>
          <w:sz w:val="26"/>
          <w:szCs w:val="26"/>
        </w:rPr>
      </w:pPr>
    </w:p>
    <w:p w14:paraId="0D2425BA" w14:textId="77777777" w:rsidR="00720F7D" w:rsidRPr="006F36D4" w:rsidRDefault="00720F7D" w:rsidP="00720F7D">
      <w:pPr>
        <w:pStyle w:val="7"/>
        <w:spacing w:line="360" w:lineRule="auto"/>
        <w:ind w:left="851" w:hanging="851"/>
        <w:rPr>
          <w:b w:val="0"/>
          <w:szCs w:val="26"/>
        </w:rPr>
      </w:pPr>
      <w:bookmarkStart w:id="138" w:name="_Toc167903381"/>
      <w:r w:rsidRPr="006F36D4">
        <w:rPr>
          <w:szCs w:val="26"/>
        </w:rPr>
        <w:t>Функционал Досье «</w:t>
      </w:r>
      <w:r w:rsidR="007735AE">
        <w:rPr>
          <w:szCs w:val="26"/>
        </w:rPr>
        <w:t xml:space="preserve">Добавить компанию </w:t>
      </w:r>
      <w:r w:rsidR="007E3ABB">
        <w:rPr>
          <w:szCs w:val="26"/>
        </w:rPr>
        <w:t>для</w:t>
      </w:r>
      <w:r w:rsidR="007735AE">
        <w:rPr>
          <w:szCs w:val="26"/>
        </w:rPr>
        <w:t xml:space="preserve"> сравнени</w:t>
      </w:r>
      <w:r w:rsidR="007E3ABB">
        <w:rPr>
          <w:szCs w:val="26"/>
        </w:rPr>
        <w:t>я</w:t>
      </w:r>
      <w:r w:rsidRPr="006F36D4">
        <w:rPr>
          <w:szCs w:val="26"/>
        </w:rPr>
        <w:t>»</w:t>
      </w:r>
      <w:bookmarkEnd w:id="138"/>
    </w:p>
    <w:p w14:paraId="3EC81581" w14:textId="52E5D33F" w:rsidR="00720F7D" w:rsidRPr="006F36D4" w:rsidRDefault="00720F7D" w:rsidP="00720F7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</w:t>
      </w:r>
      <w:r w:rsidR="008B056A">
        <w:rPr>
          <w:sz w:val="26"/>
          <w:szCs w:val="26"/>
        </w:rPr>
        <w:t>добавить компанию</w:t>
      </w:r>
      <w:r w:rsidR="007E3ABB">
        <w:t xml:space="preserve"> в </w:t>
      </w:r>
      <w:r w:rsidR="007906C5">
        <w:t>«</w:t>
      </w:r>
      <w:r w:rsidR="007E3ABB">
        <w:t>Сравнение компаний</w:t>
      </w:r>
      <w:r w:rsidR="007906C5">
        <w:t xml:space="preserve">» </w:t>
      </w:r>
      <w:r w:rsidRPr="006F36D4">
        <w:rPr>
          <w:sz w:val="26"/>
          <w:szCs w:val="26"/>
        </w:rPr>
        <w:t xml:space="preserve">необходимо нажать кнопку </w:t>
      </w:r>
      <w:r w:rsidRPr="006F36D4">
        <w:rPr>
          <w:b/>
          <w:sz w:val="26"/>
          <w:szCs w:val="26"/>
        </w:rPr>
        <w:t>«</w:t>
      </w:r>
      <w:r w:rsidR="008B056A">
        <w:rPr>
          <w:b/>
          <w:sz w:val="26"/>
          <w:szCs w:val="26"/>
        </w:rPr>
        <w:t xml:space="preserve">Добавить компанию </w:t>
      </w:r>
      <w:r w:rsidR="007E3ABB">
        <w:rPr>
          <w:b/>
          <w:sz w:val="26"/>
          <w:szCs w:val="26"/>
        </w:rPr>
        <w:t>для</w:t>
      </w:r>
      <w:r w:rsidR="008B056A">
        <w:rPr>
          <w:b/>
          <w:sz w:val="26"/>
          <w:szCs w:val="26"/>
        </w:rPr>
        <w:t xml:space="preserve"> сравнени</w:t>
      </w:r>
      <w:r w:rsidR="007E3ABB">
        <w:rPr>
          <w:b/>
          <w:sz w:val="26"/>
          <w:szCs w:val="26"/>
        </w:rPr>
        <w:t>я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в верхнем правом углу страницы раздела «</w:t>
      </w:r>
      <w:r w:rsidRPr="006F36D4">
        <w:rPr>
          <w:b/>
          <w:sz w:val="26"/>
          <w:szCs w:val="26"/>
        </w:rPr>
        <w:t>Досье»</w:t>
      </w:r>
      <w:r w:rsidRPr="006F36D4">
        <w:rPr>
          <w:sz w:val="26"/>
          <w:szCs w:val="26"/>
        </w:rPr>
        <w:t>.</w:t>
      </w:r>
    </w:p>
    <w:p w14:paraId="1CEDD3E7" w14:textId="78D1DFB5" w:rsidR="00720F7D" w:rsidRDefault="006B1FDE" w:rsidP="006B1FDE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39AD29" wp14:editId="77B4CCDE">
            <wp:extent cx="2606266" cy="1066892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2894" w14:textId="77777777" w:rsidR="00345387" w:rsidRPr="006F36D4" w:rsidRDefault="00345387" w:rsidP="006B1FDE">
      <w:pPr>
        <w:pStyle w:val="10"/>
        <w:ind w:firstLine="0"/>
        <w:jc w:val="center"/>
        <w:rPr>
          <w:sz w:val="26"/>
          <w:szCs w:val="26"/>
        </w:rPr>
      </w:pPr>
    </w:p>
    <w:p w14:paraId="6AE6F6D1" w14:textId="77777777" w:rsidR="00720F7D" w:rsidRPr="006F36D4" w:rsidRDefault="00720F7D" w:rsidP="00720F7D">
      <w:pPr>
        <w:pStyle w:val="7"/>
        <w:spacing w:line="360" w:lineRule="auto"/>
        <w:ind w:left="851" w:hanging="851"/>
        <w:rPr>
          <w:b w:val="0"/>
          <w:szCs w:val="26"/>
        </w:rPr>
      </w:pPr>
      <w:bookmarkStart w:id="139" w:name="_Toc167903382"/>
      <w:r w:rsidRPr="006F36D4">
        <w:rPr>
          <w:szCs w:val="26"/>
        </w:rPr>
        <w:t>Функционал Досье «</w:t>
      </w:r>
      <w:r w:rsidR="00DB59A2">
        <w:rPr>
          <w:szCs w:val="26"/>
        </w:rPr>
        <w:t>Добавить связь</w:t>
      </w:r>
      <w:r w:rsidRPr="006F36D4">
        <w:rPr>
          <w:szCs w:val="26"/>
        </w:rPr>
        <w:t>»</w:t>
      </w:r>
      <w:bookmarkEnd w:id="139"/>
    </w:p>
    <w:p w14:paraId="3997AF14" w14:textId="74B0391F" w:rsidR="00720F7D" w:rsidRPr="006F36D4" w:rsidRDefault="00720F7D" w:rsidP="00720F7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</w:t>
      </w:r>
      <w:r w:rsidR="00DB59A2">
        <w:rPr>
          <w:sz w:val="26"/>
          <w:szCs w:val="26"/>
        </w:rPr>
        <w:t xml:space="preserve">компания была </w:t>
      </w:r>
      <w:r w:rsidR="00DB59A2" w:rsidRPr="00DB59A2">
        <w:rPr>
          <w:sz w:val="26"/>
          <w:szCs w:val="26"/>
        </w:rPr>
        <w:t xml:space="preserve">добавлена в </w:t>
      </w:r>
      <w:r w:rsidR="007906C5">
        <w:rPr>
          <w:sz w:val="26"/>
          <w:szCs w:val="26"/>
        </w:rPr>
        <w:t>«</w:t>
      </w:r>
      <w:r w:rsidR="00DB59A2" w:rsidRPr="00DB59A2">
        <w:rPr>
          <w:sz w:val="26"/>
          <w:szCs w:val="26"/>
        </w:rPr>
        <w:t>Поиск связей</w:t>
      </w:r>
      <w:r w:rsidR="007906C5">
        <w:rPr>
          <w:sz w:val="26"/>
          <w:szCs w:val="26"/>
        </w:rPr>
        <w:t>»</w:t>
      </w:r>
      <w:r w:rsidR="007906C5" w:rsidRPr="00DB59A2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 xml:space="preserve">необходимо нажать кнопку </w:t>
      </w:r>
      <w:r w:rsidRPr="006F36D4">
        <w:rPr>
          <w:b/>
          <w:sz w:val="26"/>
          <w:szCs w:val="26"/>
        </w:rPr>
        <w:t>«</w:t>
      </w:r>
      <w:r w:rsidR="00DB59A2">
        <w:rPr>
          <w:b/>
          <w:sz w:val="26"/>
          <w:szCs w:val="26"/>
        </w:rPr>
        <w:t>Добавить связь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в верхнем правом углу страницы раздела «</w:t>
      </w:r>
      <w:r w:rsidRPr="006F36D4">
        <w:rPr>
          <w:b/>
          <w:sz w:val="26"/>
          <w:szCs w:val="26"/>
        </w:rPr>
        <w:t>Досье»</w:t>
      </w:r>
      <w:r w:rsidRPr="006F36D4">
        <w:rPr>
          <w:sz w:val="26"/>
          <w:szCs w:val="26"/>
        </w:rPr>
        <w:t>.</w:t>
      </w:r>
    </w:p>
    <w:p w14:paraId="10BE4930" w14:textId="172789E6" w:rsidR="003B5401" w:rsidRDefault="006B1FDE" w:rsidP="006B1FDE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6096CE" wp14:editId="0D8643A4">
            <wp:extent cx="2606266" cy="1066892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05AF" w14:textId="77777777" w:rsidR="00345387" w:rsidRPr="006F36D4" w:rsidRDefault="00345387" w:rsidP="006B1FDE">
      <w:pPr>
        <w:pStyle w:val="10"/>
        <w:ind w:firstLine="0"/>
        <w:jc w:val="center"/>
        <w:rPr>
          <w:sz w:val="26"/>
          <w:szCs w:val="26"/>
        </w:rPr>
      </w:pPr>
    </w:p>
    <w:p w14:paraId="6F0A7B4B" w14:textId="77777777" w:rsidR="00C121EA" w:rsidRPr="006F36D4" w:rsidRDefault="00C121EA" w:rsidP="003871A7">
      <w:pPr>
        <w:pStyle w:val="7"/>
        <w:spacing w:line="360" w:lineRule="auto"/>
        <w:ind w:left="851" w:hanging="851"/>
        <w:rPr>
          <w:b w:val="0"/>
          <w:szCs w:val="26"/>
        </w:rPr>
      </w:pPr>
      <w:bookmarkStart w:id="140" w:name="_Toc528940856"/>
      <w:bookmarkStart w:id="141" w:name="_Toc528942315"/>
      <w:bookmarkStart w:id="142" w:name="_Toc528943231"/>
      <w:bookmarkStart w:id="143" w:name="_Toc528943471"/>
      <w:bookmarkStart w:id="144" w:name="_Toc528944869"/>
      <w:bookmarkStart w:id="145" w:name="_Toc528945187"/>
      <w:bookmarkStart w:id="146" w:name="_Toc528946553"/>
      <w:bookmarkStart w:id="147" w:name="_Toc529268223"/>
      <w:bookmarkStart w:id="148" w:name="_Toc167903383"/>
      <w:r w:rsidRPr="006F36D4">
        <w:rPr>
          <w:szCs w:val="26"/>
        </w:rPr>
        <w:t>Функционал Досье «Комментарии»</w:t>
      </w:r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</w:p>
    <w:p w14:paraId="0028E9AE" w14:textId="77777777" w:rsidR="001A79A4" w:rsidRPr="006F36D4" w:rsidRDefault="003663DD" w:rsidP="00C121EA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оставить комментарий по выбранной компании необходимо нажать кнопку </w:t>
      </w:r>
      <w:r w:rsidRPr="006F36D4">
        <w:rPr>
          <w:b/>
          <w:sz w:val="26"/>
          <w:szCs w:val="26"/>
        </w:rPr>
        <w:t>«Комментарии»</w:t>
      </w:r>
      <w:r w:rsidRPr="006F36D4">
        <w:rPr>
          <w:sz w:val="26"/>
          <w:szCs w:val="26"/>
        </w:rPr>
        <w:t xml:space="preserve"> в верхнем правом углу </w:t>
      </w:r>
      <w:r w:rsidR="006676F9" w:rsidRPr="006F36D4">
        <w:rPr>
          <w:sz w:val="26"/>
          <w:szCs w:val="26"/>
        </w:rPr>
        <w:t>страницы раздела «</w:t>
      </w:r>
      <w:r w:rsidRPr="006F36D4">
        <w:rPr>
          <w:b/>
          <w:sz w:val="26"/>
          <w:szCs w:val="26"/>
        </w:rPr>
        <w:t>Досье</w:t>
      </w:r>
      <w:r w:rsidR="006676F9"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>.</w:t>
      </w:r>
    </w:p>
    <w:p w14:paraId="3C996E62" w14:textId="0A262A79" w:rsidR="00B72DD3" w:rsidRPr="00D715C5" w:rsidRDefault="006B1FDE" w:rsidP="006B1FDE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5380D9D" wp14:editId="026F3FF1">
            <wp:extent cx="2606266" cy="1066892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481" w14:textId="34ADBD85" w:rsidR="008B6D1E" w:rsidRPr="00002C34" w:rsidRDefault="003663DD" w:rsidP="00FB6B85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появившемся окне необходимо написать текст комментария и нажать кнопку </w:t>
      </w:r>
      <w:r w:rsidRPr="006F36D4">
        <w:rPr>
          <w:b/>
          <w:sz w:val="26"/>
          <w:szCs w:val="26"/>
        </w:rPr>
        <w:t>«Отправить»</w:t>
      </w:r>
      <w:r w:rsidRPr="006F36D4">
        <w:rPr>
          <w:sz w:val="26"/>
          <w:szCs w:val="26"/>
        </w:rPr>
        <w:t>.</w:t>
      </w:r>
    </w:p>
    <w:p w14:paraId="4556BDAD" w14:textId="7E965FA6" w:rsidR="00380C69" w:rsidRPr="006F36D4" w:rsidRDefault="00706F52" w:rsidP="00380C69">
      <w:pPr>
        <w:pStyle w:val="10"/>
        <w:ind w:firstLine="0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EBCE50D" wp14:editId="1D9F4834">
            <wp:extent cx="5940425" cy="318452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7682" w14:textId="77777777" w:rsidR="003663DD" w:rsidRPr="006F36D4" w:rsidRDefault="003663DD" w:rsidP="00C121EA">
      <w:pPr>
        <w:pStyle w:val="10"/>
        <w:ind w:firstLine="708"/>
        <w:rPr>
          <w:sz w:val="26"/>
          <w:szCs w:val="26"/>
        </w:rPr>
      </w:pPr>
    </w:p>
    <w:p w14:paraId="384A18D7" w14:textId="77777777" w:rsidR="00C121EA" w:rsidRPr="006F36D4" w:rsidRDefault="00C121EA" w:rsidP="003871A7">
      <w:pPr>
        <w:pStyle w:val="7"/>
        <w:spacing w:line="360" w:lineRule="auto"/>
        <w:ind w:left="851" w:hanging="851"/>
        <w:rPr>
          <w:b w:val="0"/>
          <w:szCs w:val="26"/>
        </w:rPr>
      </w:pPr>
      <w:bookmarkStart w:id="149" w:name="_Toc528940857"/>
      <w:bookmarkStart w:id="150" w:name="_Toc528942316"/>
      <w:bookmarkStart w:id="151" w:name="_Toc528943232"/>
      <w:bookmarkStart w:id="152" w:name="_Toc528943472"/>
      <w:bookmarkStart w:id="153" w:name="_Toc528944870"/>
      <w:bookmarkStart w:id="154" w:name="_Toc528945188"/>
      <w:bookmarkStart w:id="155" w:name="_Toc528946554"/>
      <w:bookmarkStart w:id="156" w:name="_Toc529268224"/>
      <w:bookmarkStart w:id="157" w:name="_Toc167903384"/>
      <w:r w:rsidRPr="006F36D4">
        <w:rPr>
          <w:szCs w:val="26"/>
        </w:rPr>
        <w:t>Функционал Досье «Добавить в пакетный анализ»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0DA7D21D" w14:textId="77777777" w:rsidR="00C12A16" w:rsidRPr="006F36D4" w:rsidRDefault="003663DD" w:rsidP="00C121EA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добавить компанию в список для пакетного анализа, необходимо нажать на кнопку </w:t>
      </w:r>
      <w:r w:rsidRPr="006F36D4">
        <w:rPr>
          <w:b/>
          <w:sz w:val="26"/>
          <w:szCs w:val="26"/>
        </w:rPr>
        <w:t>«Добавить в пакетный анализ»</w:t>
      </w:r>
      <w:r w:rsidRPr="006F36D4">
        <w:rPr>
          <w:sz w:val="26"/>
          <w:szCs w:val="26"/>
        </w:rPr>
        <w:t xml:space="preserve"> в верхнем правом углу </w:t>
      </w:r>
      <w:r w:rsidR="000309BF" w:rsidRPr="006F36D4">
        <w:rPr>
          <w:sz w:val="26"/>
          <w:szCs w:val="26"/>
        </w:rPr>
        <w:t>страницы раздела «</w:t>
      </w:r>
      <w:r w:rsidRPr="006F36D4">
        <w:rPr>
          <w:b/>
          <w:sz w:val="26"/>
          <w:szCs w:val="26"/>
        </w:rPr>
        <w:t>Досье</w:t>
      </w:r>
      <w:r w:rsidR="000309BF"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>, после чего компания автоматически добавится в список для пакетного анализа.</w:t>
      </w:r>
      <w:r w:rsidR="00C12A16" w:rsidRPr="006F36D4">
        <w:rPr>
          <w:sz w:val="26"/>
          <w:szCs w:val="26"/>
        </w:rPr>
        <w:t xml:space="preserve"> </w:t>
      </w:r>
    </w:p>
    <w:p w14:paraId="7A346C7C" w14:textId="6074EE64" w:rsidR="001F41F5" w:rsidRDefault="00FB6B85" w:rsidP="00860B2A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856CA5D" wp14:editId="01303C1A">
            <wp:extent cx="3261360" cy="1363980"/>
            <wp:effectExtent l="0" t="0" r="0" b="7620"/>
            <wp:docPr id="98" name="Рисунок 98" descr="C:\Users\kseniap\AppData\Local\Temp\SNAGHTML660921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seniap\AppData\Local\Temp\SNAGHTML660921d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A6413" w14:textId="77777777" w:rsidR="002E58B8" w:rsidRPr="006F36D4" w:rsidRDefault="002E58B8" w:rsidP="00860B2A">
      <w:pPr>
        <w:pStyle w:val="10"/>
        <w:ind w:firstLine="0"/>
        <w:jc w:val="center"/>
        <w:rPr>
          <w:sz w:val="26"/>
          <w:szCs w:val="26"/>
        </w:rPr>
      </w:pPr>
    </w:p>
    <w:p w14:paraId="4832DBF7" w14:textId="77777777" w:rsidR="001A79A4" w:rsidRPr="006F36D4" w:rsidRDefault="00C12A16" w:rsidP="00C121EA">
      <w:pPr>
        <w:pStyle w:val="10"/>
        <w:ind w:firstLine="708"/>
        <w:rPr>
          <w:b/>
          <w:sz w:val="26"/>
          <w:szCs w:val="26"/>
        </w:rPr>
      </w:pPr>
      <w:r w:rsidRPr="006F36D4">
        <w:rPr>
          <w:sz w:val="26"/>
          <w:szCs w:val="26"/>
        </w:rPr>
        <w:t>Проверит</w:t>
      </w:r>
      <w:r w:rsidR="00232E5D" w:rsidRPr="006F36D4">
        <w:rPr>
          <w:sz w:val="26"/>
          <w:szCs w:val="26"/>
        </w:rPr>
        <w:t xml:space="preserve">ь результат этого действия </w:t>
      </w:r>
      <w:r w:rsidRPr="006F36D4">
        <w:rPr>
          <w:sz w:val="26"/>
          <w:szCs w:val="26"/>
        </w:rPr>
        <w:t xml:space="preserve">можно в </w:t>
      </w:r>
      <w:r w:rsidR="001F41F5" w:rsidRPr="006F36D4">
        <w:rPr>
          <w:sz w:val="26"/>
          <w:szCs w:val="26"/>
        </w:rPr>
        <w:t>модуле</w:t>
      </w:r>
      <w:r w:rsidRPr="006F36D4">
        <w:rPr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 xml:space="preserve">«Пакетный анализ» - </w:t>
      </w:r>
      <w:r w:rsidR="001F41F5" w:rsidRPr="006F36D4">
        <w:rPr>
          <w:sz w:val="26"/>
          <w:szCs w:val="26"/>
        </w:rPr>
        <w:t>раздел</w:t>
      </w:r>
      <w:r w:rsidR="001F41F5" w:rsidRPr="006F36D4">
        <w:rPr>
          <w:b/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>«Список компаний».</w:t>
      </w:r>
    </w:p>
    <w:p w14:paraId="622D6394" w14:textId="77777777" w:rsidR="003663DD" w:rsidRPr="006F36D4" w:rsidRDefault="003663DD" w:rsidP="00C121EA">
      <w:pPr>
        <w:pStyle w:val="10"/>
        <w:ind w:firstLine="708"/>
        <w:rPr>
          <w:sz w:val="26"/>
          <w:szCs w:val="26"/>
        </w:rPr>
      </w:pPr>
    </w:p>
    <w:p w14:paraId="0251FE3C" w14:textId="77777777" w:rsidR="00C121EA" w:rsidRPr="006F36D4" w:rsidRDefault="00C121EA" w:rsidP="003871A7">
      <w:pPr>
        <w:pStyle w:val="7"/>
        <w:spacing w:line="360" w:lineRule="auto"/>
        <w:ind w:left="851" w:hanging="851"/>
        <w:rPr>
          <w:b w:val="0"/>
          <w:szCs w:val="26"/>
        </w:rPr>
      </w:pPr>
      <w:bookmarkStart w:id="158" w:name="_Toc528940858"/>
      <w:bookmarkStart w:id="159" w:name="_Toc528942317"/>
      <w:bookmarkStart w:id="160" w:name="_Toc528943233"/>
      <w:bookmarkStart w:id="161" w:name="_Toc528943473"/>
      <w:bookmarkStart w:id="162" w:name="_Toc528944871"/>
      <w:bookmarkStart w:id="163" w:name="_Toc528945189"/>
      <w:bookmarkStart w:id="164" w:name="_Toc528946555"/>
      <w:bookmarkStart w:id="165" w:name="_Toc529268225"/>
      <w:bookmarkStart w:id="166" w:name="_Toc167903385"/>
      <w:r w:rsidRPr="006F36D4">
        <w:rPr>
          <w:szCs w:val="26"/>
        </w:rPr>
        <w:t>Функционал Досье «Поставить на мониторинг»</w:t>
      </w:r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</w:p>
    <w:p w14:paraId="1E92F2A1" w14:textId="77777777" w:rsidR="00C12A16" w:rsidRPr="006F36D4" w:rsidRDefault="00C12A16" w:rsidP="00C12A16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поставить компанию на мониторинг, необходимо нажать на кнопку </w:t>
      </w:r>
      <w:r w:rsidRPr="006F36D4">
        <w:rPr>
          <w:b/>
          <w:sz w:val="26"/>
          <w:szCs w:val="26"/>
        </w:rPr>
        <w:t>«Поставить на мониторинг»</w:t>
      </w:r>
      <w:r w:rsidRPr="006F36D4">
        <w:rPr>
          <w:sz w:val="26"/>
          <w:szCs w:val="26"/>
        </w:rPr>
        <w:t xml:space="preserve"> в верхнем правом углу </w:t>
      </w:r>
      <w:r w:rsidR="001376FF" w:rsidRPr="006F36D4">
        <w:rPr>
          <w:sz w:val="26"/>
          <w:szCs w:val="26"/>
        </w:rPr>
        <w:t xml:space="preserve">страницы раздела </w:t>
      </w:r>
      <w:r w:rsidR="001376FF" w:rsidRPr="006F36D4">
        <w:rPr>
          <w:sz w:val="26"/>
          <w:szCs w:val="26"/>
        </w:rPr>
        <w:lastRenderedPageBreak/>
        <w:t>«</w:t>
      </w:r>
      <w:r w:rsidRPr="006F36D4">
        <w:rPr>
          <w:b/>
          <w:sz w:val="26"/>
          <w:szCs w:val="26"/>
        </w:rPr>
        <w:t>Досье</w:t>
      </w:r>
      <w:r w:rsidR="001376FF"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, после чего </w:t>
      </w:r>
      <w:r w:rsidR="00232E5D" w:rsidRPr="006F36D4">
        <w:rPr>
          <w:sz w:val="26"/>
          <w:szCs w:val="26"/>
        </w:rPr>
        <w:t>система попросит подтверждения этого действия и предложит выбрать список, в который нужно добавить компанию, либо создать новый список.</w:t>
      </w:r>
    </w:p>
    <w:p w14:paraId="0672D220" w14:textId="77777777" w:rsidR="001F41F5" w:rsidRPr="006F36D4" w:rsidRDefault="001F41F5" w:rsidP="00C12A16">
      <w:pPr>
        <w:pStyle w:val="10"/>
        <w:ind w:firstLine="708"/>
        <w:rPr>
          <w:sz w:val="26"/>
          <w:szCs w:val="26"/>
        </w:rPr>
      </w:pPr>
    </w:p>
    <w:p w14:paraId="7DF3D29D" w14:textId="1779A165" w:rsidR="00C12A16" w:rsidRPr="00FB6B85" w:rsidRDefault="00FB6B85" w:rsidP="001F41F5">
      <w:pPr>
        <w:pStyle w:val="10"/>
        <w:ind w:firstLine="0"/>
        <w:jc w:val="center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791930A" wp14:editId="30C883EB">
            <wp:extent cx="3261360" cy="1363980"/>
            <wp:effectExtent l="0" t="0" r="0" b="7620"/>
            <wp:docPr id="99" name="Рисунок 99" descr="C:\Users\kseniap\AppData\Local\Temp\SNAGHTML660a4a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seniap\AppData\Local\Temp\SNAGHTML660a4a5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CBB2" w14:textId="77777777" w:rsidR="00232E5D" w:rsidRPr="006F36D4" w:rsidRDefault="00232E5D" w:rsidP="001F41F5">
      <w:pPr>
        <w:pStyle w:val="10"/>
        <w:ind w:firstLine="0"/>
        <w:jc w:val="center"/>
        <w:rPr>
          <w:sz w:val="26"/>
          <w:szCs w:val="26"/>
          <w:lang w:val="en-US"/>
        </w:rPr>
      </w:pPr>
      <w:r w:rsidRPr="006F36D4">
        <w:rPr>
          <w:noProof/>
          <w:sz w:val="26"/>
          <w:szCs w:val="26"/>
        </w:rPr>
        <w:drawing>
          <wp:inline distT="0" distB="0" distL="0" distR="0" wp14:anchorId="58CF935C" wp14:editId="2E55046B">
            <wp:extent cx="3581400" cy="446289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9129" cy="45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2C79" w14:textId="70D2614C" w:rsidR="00652CFA" w:rsidRPr="006F36D4" w:rsidRDefault="00C12A16" w:rsidP="00246EBA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>Проверит</w:t>
      </w:r>
      <w:r w:rsidR="00232E5D" w:rsidRPr="006F36D4">
        <w:rPr>
          <w:sz w:val="26"/>
          <w:szCs w:val="26"/>
        </w:rPr>
        <w:t xml:space="preserve">ь результат постановки </w:t>
      </w:r>
      <w:r w:rsidR="001F15C1" w:rsidRPr="006F36D4">
        <w:rPr>
          <w:sz w:val="26"/>
          <w:szCs w:val="26"/>
        </w:rPr>
        <w:t xml:space="preserve">компании </w:t>
      </w:r>
      <w:r w:rsidR="00232E5D" w:rsidRPr="006F36D4">
        <w:rPr>
          <w:sz w:val="26"/>
          <w:szCs w:val="26"/>
        </w:rPr>
        <w:t xml:space="preserve">на мониторинг </w:t>
      </w:r>
      <w:r w:rsidRPr="006F36D4">
        <w:rPr>
          <w:sz w:val="26"/>
          <w:szCs w:val="26"/>
        </w:rPr>
        <w:t xml:space="preserve">можно в </w:t>
      </w:r>
      <w:r w:rsidR="001F41F5" w:rsidRPr="006F36D4">
        <w:rPr>
          <w:sz w:val="26"/>
          <w:szCs w:val="26"/>
        </w:rPr>
        <w:t>модуле</w:t>
      </w:r>
      <w:r w:rsidRPr="006F36D4">
        <w:rPr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>«</w:t>
      </w:r>
      <w:r w:rsidR="00246EBA" w:rsidRPr="006F36D4">
        <w:rPr>
          <w:b/>
          <w:sz w:val="26"/>
          <w:szCs w:val="26"/>
        </w:rPr>
        <w:t>Мониторинг</w:t>
      </w:r>
      <w:r w:rsidRPr="006F36D4">
        <w:rPr>
          <w:b/>
          <w:sz w:val="26"/>
          <w:szCs w:val="26"/>
        </w:rPr>
        <w:t>»</w:t>
      </w:r>
      <w:r w:rsidR="002E58B8">
        <w:rPr>
          <w:sz w:val="26"/>
          <w:szCs w:val="26"/>
        </w:rPr>
        <w:t xml:space="preserve"> - </w:t>
      </w:r>
      <w:r w:rsidR="001F41F5" w:rsidRPr="006F36D4">
        <w:rPr>
          <w:sz w:val="26"/>
          <w:szCs w:val="26"/>
        </w:rPr>
        <w:t xml:space="preserve">раздел </w:t>
      </w:r>
      <w:r w:rsidRPr="006F36D4">
        <w:rPr>
          <w:b/>
          <w:sz w:val="26"/>
          <w:szCs w:val="26"/>
        </w:rPr>
        <w:t>«Список компаний»</w:t>
      </w:r>
      <w:r w:rsidRPr="006F36D4">
        <w:rPr>
          <w:sz w:val="26"/>
          <w:szCs w:val="26"/>
        </w:rPr>
        <w:t>.</w:t>
      </w:r>
    </w:p>
    <w:p w14:paraId="5C5922BB" w14:textId="77777777" w:rsidR="00C121EA" w:rsidRPr="006F36D4" w:rsidRDefault="00C121EA" w:rsidP="004B142C">
      <w:pPr>
        <w:pStyle w:val="10"/>
        <w:ind w:firstLine="709"/>
        <w:rPr>
          <w:sz w:val="26"/>
          <w:szCs w:val="26"/>
        </w:rPr>
      </w:pPr>
    </w:p>
    <w:p w14:paraId="629634AD" w14:textId="77777777" w:rsidR="004B142C" w:rsidRPr="006F36D4" w:rsidRDefault="00FF6CF2" w:rsidP="00CD7C07">
      <w:pPr>
        <w:pStyle w:val="6"/>
        <w:numPr>
          <w:ilvl w:val="2"/>
          <w:numId w:val="43"/>
        </w:numPr>
        <w:spacing w:line="360" w:lineRule="auto"/>
        <w:ind w:left="709" w:hanging="709"/>
        <w:rPr>
          <w:szCs w:val="26"/>
        </w:rPr>
      </w:pPr>
      <w:bookmarkStart w:id="167" w:name="_Toc167903386"/>
      <w:r w:rsidRPr="006F36D4">
        <w:rPr>
          <w:szCs w:val="26"/>
        </w:rPr>
        <w:t>Раздел «</w:t>
      </w:r>
      <w:r w:rsidR="004B142C" w:rsidRPr="006F36D4">
        <w:rPr>
          <w:szCs w:val="26"/>
        </w:rPr>
        <w:t>ОКВЭД</w:t>
      </w:r>
      <w:r w:rsidRPr="006F36D4">
        <w:rPr>
          <w:szCs w:val="26"/>
        </w:rPr>
        <w:t>»</w:t>
      </w:r>
      <w:bookmarkEnd w:id="167"/>
    </w:p>
    <w:p w14:paraId="376FBB66" w14:textId="77777777" w:rsidR="00C60AA4" w:rsidRPr="006F36D4" w:rsidRDefault="00003AE7" w:rsidP="00622485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</w:t>
      </w:r>
      <w:r w:rsidR="00BB35E9" w:rsidRPr="006F36D4">
        <w:rPr>
          <w:sz w:val="26"/>
          <w:szCs w:val="26"/>
        </w:rPr>
        <w:t xml:space="preserve">разделе </w:t>
      </w:r>
      <w:r w:rsidRPr="006F36D4">
        <w:rPr>
          <w:b/>
          <w:sz w:val="26"/>
          <w:szCs w:val="26"/>
        </w:rPr>
        <w:t>«ОКВЭД»</w:t>
      </w:r>
      <w:r w:rsidRPr="006F36D4">
        <w:rPr>
          <w:sz w:val="26"/>
          <w:szCs w:val="26"/>
        </w:rPr>
        <w:t xml:space="preserve"> представлен код и наименование основного и</w:t>
      </w:r>
      <w:r w:rsidR="00441B5E" w:rsidRPr="006F36D4">
        <w:rPr>
          <w:sz w:val="26"/>
          <w:szCs w:val="26"/>
        </w:rPr>
        <w:t xml:space="preserve"> дополнительных типов деятельности компании</w:t>
      </w:r>
      <w:r w:rsidRPr="006F36D4">
        <w:rPr>
          <w:sz w:val="26"/>
          <w:szCs w:val="26"/>
        </w:rPr>
        <w:t>.</w:t>
      </w:r>
    </w:p>
    <w:p w14:paraId="5474F6C5" w14:textId="77777777" w:rsidR="00C41D84" w:rsidRPr="006F36D4" w:rsidRDefault="00C41D84" w:rsidP="00C41D84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>Ес</w:t>
      </w:r>
      <w:r w:rsidR="00EB71A3" w:rsidRPr="006F36D4">
        <w:rPr>
          <w:sz w:val="26"/>
          <w:szCs w:val="26"/>
        </w:rPr>
        <w:t xml:space="preserve">ли </w:t>
      </w:r>
      <w:r w:rsidR="00696353" w:rsidRPr="006F36D4">
        <w:rPr>
          <w:sz w:val="26"/>
          <w:szCs w:val="26"/>
        </w:rPr>
        <w:t>компания не предоставила данные в ЕГРЮЛ</w:t>
      </w:r>
      <w:r w:rsidR="004F2B0E" w:rsidRPr="006F36D4">
        <w:rPr>
          <w:sz w:val="26"/>
          <w:szCs w:val="26"/>
        </w:rPr>
        <w:t>/ЕГРИП</w:t>
      </w:r>
      <w:r w:rsidR="00696353" w:rsidRPr="006F36D4">
        <w:rPr>
          <w:sz w:val="26"/>
          <w:szCs w:val="26"/>
        </w:rPr>
        <w:t xml:space="preserve"> по ОКВЭД</w:t>
      </w:r>
      <w:r w:rsidRPr="006F36D4">
        <w:rPr>
          <w:sz w:val="26"/>
          <w:szCs w:val="26"/>
        </w:rPr>
        <w:t>, то раздел не отражается.</w:t>
      </w:r>
    </w:p>
    <w:p w14:paraId="262BBEAE" w14:textId="69E06F32" w:rsidR="00003AE7" w:rsidRPr="006F36D4" w:rsidRDefault="003817A5" w:rsidP="00BB35E9">
      <w:pPr>
        <w:autoSpaceDE w:val="0"/>
        <w:autoSpaceDN w:val="0"/>
        <w:adjustRightInd w:val="0"/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411AC960" wp14:editId="03E75518">
            <wp:extent cx="5940425" cy="299656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EE40" w14:textId="77777777" w:rsidR="00C60AA4" w:rsidRPr="006F36D4" w:rsidRDefault="00C60AA4" w:rsidP="004B142C">
      <w:pPr>
        <w:pStyle w:val="10"/>
        <w:ind w:firstLine="709"/>
        <w:rPr>
          <w:sz w:val="26"/>
          <w:szCs w:val="26"/>
        </w:rPr>
      </w:pPr>
    </w:p>
    <w:p w14:paraId="444713AC" w14:textId="77777777" w:rsidR="004B142C" w:rsidRPr="006F36D4" w:rsidRDefault="00FF6CF2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168" w:name="_Toc167903387"/>
      <w:r w:rsidRPr="006F36D4">
        <w:rPr>
          <w:szCs w:val="26"/>
        </w:rPr>
        <w:t>Раздел «</w:t>
      </w:r>
      <w:r w:rsidR="004B142C" w:rsidRPr="006F36D4">
        <w:rPr>
          <w:szCs w:val="26"/>
        </w:rPr>
        <w:t>Филиалы</w:t>
      </w:r>
      <w:r w:rsidRPr="006F36D4">
        <w:rPr>
          <w:szCs w:val="26"/>
        </w:rPr>
        <w:t>»</w:t>
      </w:r>
      <w:bookmarkEnd w:id="168"/>
    </w:p>
    <w:p w14:paraId="75CA823A" w14:textId="77777777" w:rsidR="009E5AF9" w:rsidRPr="006F36D4" w:rsidRDefault="009E5AF9" w:rsidP="00622485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 w:rsidR="007705FB" w:rsidRPr="006F36D4">
        <w:rPr>
          <w:b/>
          <w:sz w:val="26"/>
          <w:szCs w:val="26"/>
        </w:rPr>
        <w:t>Филиалы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представлен список филиалов и представительств компании. </w:t>
      </w:r>
      <w:r w:rsidR="00317A2D" w:rsidRPr="006F36D4">
        <w:rPr>
          <w:sz w:val="26"/>
          <w:szCs w:val="26"/>
        </w:rPr>
        <w:t xml:space="preserve">Над </w:t>
      </w:r>
      <w:r w:rsidRPr="006F36D4">
        <w:rPr>
          <w:sz w:val="26"/>
          <w:szCs w:val="26"/>
        </w:rPr>
        <w:t>списк</w:t>
      </w:r>
      <w:r w:rsidR="00317A2D" w:rsidRPr="006F36D4">
        <w:rPr>
          <w:sz w:val="26"/>
          <w:szCs w:val="26"/>
        </w:rPr>
        <w:t>ами</w:t>
      </w:r>
      <w:r w:rsidRPr="006F36D4">
        <w:rPr>
          <w:sz w:val="26"/>
          <w:szCs w:val="26"/>
        </w:rPr>
        <w:t xml:space="preserve"> отражается число филиалов и число представительств.</w:t>
      </w:r>
    </w:p>
    <w:p w14:paraId="74F2D59E" w14:textId="77777777" w:rsidR="00C60AA4" w:rsidRPr="006F36D4" w:rsidRDefault="00F6781D" w:rsidP="00622485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Если у компании нет филиалов и представительств</w:t>
      </w:r>
      <w:r w:rsidR="004F2B0E" w:rsidRPr="006F36D4">
        <w:rPr>
          <w:sz w:val="26"/>
          <w:szCs w:val="26"/>
        </w:rPr>
        <w:t>, либо информация не предоставлена в ЕГРЮЛ</w:t>
      </w:r>
      <w:r w:rsidRPr="006F36D4">
        <w:rPr>
          <w:sz w:val="26"/>
          <w:szCs w:val="26"/>
        </w:rPr>
        <w:t>, то раздел не отражается.</w:t>
      </w:r>
    </w:p>
    <w:p w14:paraId="22F9F3A1" w14:textId="77777777" w:rsidR="001E6713" w:rsidRDefault="001E6713" w:rsidP="009E5AF9">
      <w:pPr>
        <w:pStyle w:val="10"/>
        <w:ind w:firstLine="0"/>
        <w:rPr>
          <w:noProof/>
          <w:sz w:val="26"/>
          <w:szCs w:val="26"/>
        </w:rPr>
      </w:pPr>
    </w:p>
    <w:p w14:paraId="4F0992A4" w14:textId="77777777" w:rsidR="00BB4B7F" w:rsidRDefault="00F924C7" w:rsidP="004B5E5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7626F49" wp14:editId="2C26D1B4">
            <wp:extent cx="5940425" cy="3009265"/>
            <wp:effectExtent l="0" t="0" r="3175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8EF4" w14:textId="77777777" w:rsidR="00BB4B7F" w:rsidRPr="00A47138" w:rsidRDefault="00BB4B7F" w:rsidP="00A47138">
      <w:pPr>
        <w:pStyle w:val="10"/>
        <w:ind w:firstLine="709"/>
        <w:rPr>
          <w:sz w:val="26"/>
          <w:szCs w:val="26"/>
        </w:rPr>
      </w:pPr>
      <w:r w:rsidRPr="00A47138">
        <w:rPr>
          <w:sz w:val="26"/>
          <w:szCs w:val="26"/>
        </w:rPr>
        <w:lastRenderedPageBreak/>
        <w:t>Если доступ к данным компании ограничен согласно ФНС (Ограниченные Сведения), то в разделе отразится "Доступ ограничен".</w:t>
      </w:r>
    </w:p>
    <w:p w14:paraId="37433731" w14:textId="076F2C77" w:rsidR="009A556E" w:rsidRDefault="009A556E" w:rsidP="004B5E50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C5B7580" w14:textId="77777777" w:rsidR="004B142C" w:rsidRPr="006F36D4" w:rsidRDefault="00FF6CF2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169" w:name="_Toc115338209"/>
      <w:bookmarkStart w:id="170" w:name="_Toc115428206"/>
      <w:bookmarkStart w:id="171" w:name="_Toc115428869"/>
      <w:bookmarkStart w:id="172" w:name="_Toc115715572"/>
      <w:bookmarkStart w:id="173" w:name="_Toc115715848"/>
      <w:bookmarkStart w:id="174" w:name="_Toc115715990"/>
      <w:bookmarkStart w:id="175" w:name="_Toc115716067"/>
      <w:bookmarkStart w:id="176" w:name="_Toc115338210"/>
      <w:bookmarkStart w:id="177" w:name="_Toc115428207"/>
      <w:bookmarkStart w:id="178" w:name="_Toc115428870"/>
      <w:bookmarkStart w:id="179" w:name="_Toc115715573"/>
      <w:bookmarkStart w:id="180" w:name="_Toc115715849"/>
      <w:bookmarkStart w:id="181" w:name="_Toc115715991"/>
      <w:bookmarkStart w:id="182" w:name="_Toc115716068"/>
      <w:bookmarkStart w:id="183" w:name="_Toc115338211"/>
      <w:bookmarkStart w:id="184" w:name="_Toc115428208"/>
      <w:bookmarkStart w:id="185" w:name="_Toc115428871"/>
      <w:bookmarkStart w:id="186" w:name="_Toc115715574"/>
      <w:bookmarkStart w:id="187" w:name="_Toc115715850"/>
      <w:bookmarkStart w:id="188" w:name="_Toc115715992"/>
      <w:bookmarkStart w:id="189" w:name="_Toc115716069"/>
      <w:bookmarkStart w:id="190" w:name="_Toc16790338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r w:rsidRPr="006F36D4">
        <w:rPr>
          <w:szCs w:val="26"/>
        </w:rPr>
        <w:lastRenderedPageBreak/>
        <w:t>Раздел «</w:t>
      </w:r>
      <w:r w:rsidR="004B142C" w:rsidRPr="006F36D4">
        <w:rPr>
          <w:szCs w:val="26"/>
        </w:rPr>
        <w:t>Связи</w:t>
      </w:r>
      <w:r w:rsidRPr="006F36D4">
        <w:rPr>
          <w:szCs w:val="26"/>
        </w:rPr>
        <w:t>»</w:t>
      </w:r>
      <w:bookmarkEnd w:id="190"/>
    </w:p>
    <w:p w14:paraId="1F1352A1" w14:textId="6C1CEEBD" w:rsidR="008129D7" w:rsidRDefault="006E4A1A" w:rsidP="00042339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="00B457EE" w:rsidRPr="006F36D4">
        <w:rPr>
          <w:b/>
          <w:sz w:val="26"/>
          <w:szCs w:val="26"/>
        </w:rPr>
        <w:t>«Связи»</w:t>
      </w:r>
      <w:r w:rsidR="00B457EE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 xml:space="preserve">представлены связи контрагента: </w:t>
      </w:r>
      <w:r w:rsidR="00042339">
        <w:rPr>
          <w:sz w:val="26"/>
          <w:szCs w:val="26"/>
        </w:rPr>
        <w:t>корнев</w:t>
      </w:r>
      <w:r w:rsidR="004E5F93">
        <w:rPr>
          <w:sz w:val="26"/>
          <w:szCs w:val="26"/>
        </w:rPr>
        <w:t>ой</w:t>
      </w:r>
      <w:r w:rsidR="00042339">
        <w:rPr>
          <w:sz w:val="26"/>
          <w:szCs w:val="26"/>
        </w:rPr>
        <w:t xml:space="preserve"> владел</w:t>
      </w:r>
      <w:r w:rsidR="004E5F93">
        <w:rPr>
          <w:sz w:val="26"/>
          <w:szCs w:val="26"/>
        </w:rPr>
        <w:t>ец</w:t>
      </w:r>
      <w:r w:rsidR="00042339">
        <w:rPr>
          <w:sz w:val="26"/>
          <w:szCs w:val="26"/>
        </w:rPr>
        <w:t xml:space="preserve">, </w:t>
      </w:r>
      <w:r w:rsidRPr="006F36D4">
        <w:rPr>
          <w:sz w:val="26"/>
          <w:szCs w:val="26"/>
        </w:rPr>
        <w:t>руководители, учредители, дочерние компании, а также филиалы и представительства.</w:t>
      </w:r>
      <w:r w:rsidR="007705FB" w:rsidRPr="006F36D4">
        <w:rPr>
          <w:sz w:val="26"/>
          <w:szCs w:val="26"/>
        </w:rPr>
        <w:t xml:space="preserve"> </w:t>
      </w:r>
      <w:r w:rsidR="007705FB" w:rsidRPr="00D12F01">
        <w:rPr>
          <w:b/>
          <w:sz w:val="26"/>
          <w:szCs w:val="26"/>
        </w:rPr>
        <w:t>Зеленым</w:t>
      </w:r>
      <w:r w:rsidR="007705FB" w:rsidRPr="006F36D4">
        <w:rPr>
          <w:sz w:val="26"/>
          <w:szCs w:val="26"/>
        </w:rPr>
        <w:t xml:space="preserve"> цветом</w:t>
      </w:r>
      <w:r w:rsidR="00270961" w:rsidRPr="006F36D4">
        <w:rPr>
          <w:sz w:val="26"/>
          <w:szCs w:val="26"/>
        </w:rPr>
        <w:t xml:space="preserve"> обозначаются действующие ко</w:t>
      </w:r>
      <w:r w:rsidR="007705FB" w:rsidRPr="006F36D4">
        <w:rPr>
          <w:sz w:val="26"/>
          <w:szCs w:val="26"/>
        </w:rPr>
        <w:t xml:space="preserve">мпании; </w:t>
      </w:r>
      <w:r w:rsidR="007705FB" w:rsidRPr="00D12F01">
        <w:rPr>
          <w:b/>
          <w:sz w:val="26"/>
          <w:szCs w:val="26"/>
        </w:rPr>
        <w:t>красным</w:t>
      </w:r>
      <w:r w:rsidR="007705FB" w:rsidRPr="006F36D4">
        <w:rPr>
          <w:sz w:val="26"/>
          <w:szCs w:val="26"/>
        </w:rPr>
        <w:t xml:space="preserve"> – недействующие</w:t>
      </w:r>
      <w:r w:rsidR="00270961" w:rsidRPr="006F36D4">
        <w:rPr>
          <w:sz w:val="26"/>
          <w:szCs w:val="26"/>
        </w:rPr>
        <w:t xml:space="preserve"> или компании с другим «</w:t>
      </w:r>
      <w:r w:rsidR="00270961" w:rsidRPr="00D12F01">
        <w:rPr>
          <w:b/>
          <w:sz w:val="26"/>
          <w:szCs w:val="26"/>
        </w:rPr>
        <w:t>негативным</w:t>
      </w:r>
      <w:r w:rsidR="00270961" w:rsidRPr="006F36D4">
        <w:rPr>
          <w:sz w:val="26"/>
          <w:szCs w:val="26"/>
        </w:rPr>
        <w:t>» статусом согласно ЕГРЮЛ</w:t>
      </w:r>
      <w:r w:rsidR="00385B5E">
        <w:rPr>
          <w:sz w:val="26"/>
          <w:szCs w:val="26"/>
        </w:rPr>
        <w:t xml:space="preserve">; </w:t>
      </w:r>
      <w:r w:rsidR="00385B5E" w:rsidRPr="00D12F01">
        <w:rPr>
          <w:b/>
          <w:sz w:val="26"/>
          <w:szCs w:val="26"/>
        </w:rPr>
        <w:t>жёлтые</w:t>
      </w:r>
      <w:r w:rsidR="00385B5E">
        <w:rPr>
          <w:sz w:val="26"/>
          <w:szCs w:val="26"/>
        </w:rPr>
        <w:t xml:space="preserve"> </w:t>
      </w:r>
      <w:r w:rsidR="00385B5E" w:rsidRPr="006F36D4">
        <w:rPr>
          <w:sz w:val="26"/>
          <w:szCs w:val="26"/>
        </w:rPr>
        <w:t>–</w:t>
      </w:r>
      <w:r w:rsidR="00385B5E">
        <w:rPr>
          <w:sz w:val="26"/>
          <w:szCs w:val="26"/>
        </w:rPr>
        <w:t xml:space="preserve"> на стадии исключения из ЕГРЮЛ</w:t>
      </w:r>
      <w:r w:rsidR="00270961" w:rsidRPr="006F36D4">
        <w:rPr>
          <w:sz w:val="26"/>
          <w:szCs w:val="26"/>
        </w:rPr>
        <w:t xml:space="preserve">. Филиалы отражаются </w:t>
      </w:r>
      <w:r w:rsidR="007705FB" w:rsidRPr="00093266">
        <w:rPr>
          <w:b/>
          <w:sz w:val="26"/>
          <w:szCs w:val="26"/>
        </w:rPr>
        <w:t>серым</w:t>
      </w:r>
      <w:r w:rsidR="00270961" w:rsidRPr="006F36D4">
        <w:rPr>
          <w:sz w:val="26"/>
          <w:szCs w:val="26"/>
        </w:rPr>
        <w:t xml:space="preserve"> цветом, так как они не являются отдельным</w:t>
      </w:r>
      <w:r w:rsidR="007705FB" w:rsidRPr="006F36D4">
        <w:rPr>
          <w:sz w:val="26"/>
          <w:szCs w:val="26"/>
        </w:rPr>
        <w:t>и</w:t>
      </w:r>
      <w:r w:rsidR="00270961" w:rsidRPr="006F36D4">
        <w:rPr>
          <w:sz w:val="26"/>
          <w:szCs w:val="26"/>
        </w:rPr>
        <w:t xml:space="preserve"> юридическим</w:t>
      </w:r>
      <w:r w:rsidR="007705FB" w:rsidRPr="006F36D4">
        <w:rPr>
          <w:sz w:val="26"/>
          <w:szCs w:val="26"/>
        </w:rPr>
        <w:t>и</w:t>
      </w:r>
      <w:r w:rsidR="00270961" w:rsidRPr="006F36D4">
        <w:rPr>
          <w:sz w:val="26"/>
          <w:szCs w:val="26"/>
        </w:rPr>
        <w:t xml:space="preserve"> лиц</w:t>
      </w:r>
      <w:r w:rsidR="007705FB" w:rsidRPr="006F36D4">
        <w:rPr>
          <w:sz w:val="26"/>
          <w:szCs w:val="26"/>
        </w:rPr>
        <w:t>ами</w:t>
      </w:r>
      <w:r w:rsidR="00270961" w:rsidRPr="006F36D4">
        <w:rPr>
          <w:sz w:val="26"/>
          <w:szCs w:val="26"/>
        </w:rPr>
        <w:t>.</w:t>
      </w:r>
    </w:p>
    <w:p w14:paraId="2F987822" w14:textId="68299D1B" w:rsidR="006816AF" w:rsidRDefault="00F9768E" w:rsidP="00F9768E">
      <w:pPr>
        <w:pStyle w:val="10"/>
        <w:ind w:firstLine="709"/>
        <w:rPr>
          <w:sz w:val="26"/>
          <w:szCs w:val="26"/>
        </w:rPr>
      </w:pPr>
      <w:r w:rsidRPr="00F9768E">
        <w:rPr>
          <w:sz w:val="26"/>
          <w:szCs w:val="26"/>
        </w:rPr>
        <w:t xml:space="preserve">Корневой владелец </w:t>
      </w:r>
      <w:r>
        <w:rPr>
          <w:sz w:val="26"/>
          <w:szCs w:val="26"/>
        </w:rPr>
        <w:t xml:space="preserve">– </w:t>
      </w:r>
      <w:r w:rsidRPr="00F9768E">
        <w:rPr>
          <w:sz w:val="26"/>
          <w:szCs w:val="26"/>
        </w:rPr>
        <w:t>это конечный владелец/акционер, не имеющий собственных владельцев/акционеров в цепочке собственности.</w:t>
      </w:r>
    </w:p>
    <w:p w14:paraId="1F7CF83E" w14:textId="10DE292F" w:rsidR="003659AF" w:rsidRPr="00042339" w:rsidRDefault="00103F10" w:rsidP="00F9768E">
      <w:pPr>
        <w:pStyle w:val="10"/>
        <w:ind w:firstLine="709"/>
        <w:rPr>
          <w:sz w:val="26"/>
          <w:szCs w:val="26"/>
        </w:rPr>
      </w:pPr>
      <w:r>
        <w:rPr>
          <w:sz w:val="26"/>
          <w:szCs w:val="26"/>
        </w:rPr>
        <w:t xml:space="preserve">Для учредителей реализована частичная </w:t>
      </w:r>
      <w:proofErr w:type="spellStart"/>
      <w:r>
        <w:rPr>
          <w:sz w:val="26"/>
          <w:szCs w:val="26"/>
        </w:rPr>
        <w:t>подгрузка</w:t>
      </w:r>
      <w:proofErr w:type="spellEnd"/>
      <w:r>
        <w:rPr>
          <w:sz w:val="26"/>
          <w:szCs w:val="26"/>
        </w:rPr>
        <w:t xml:space="preserve"> данных: е</w:t>
      </w:r>
      <w:r w:rsidR="003659AF" w:rsidRPr="000A41C5">
        <w:rPr>
          <w:sz w:val="26"/>
          <w:szCs w:val="26"/>
        </w:rPr>
        <w:t>сли учредителей более 1000</w:t>
      </w:r>
      <w:r w:rsidR="001D6AA8">
        <w:rPr>
          <w:sz w:val="26"/>
          <w:szCs w:val="26"/>
        </w:rPr>
        <w:t>,</w:t>
      </w:r>
      <w:r w:rsidR="003659AF" w:rsidRPr="000A41C5">
        <w:rPr>
          <w:sz w:val="26"/>
          <w:szCs w:val="26"/>
        </w:rPr>
        <w:t xml:space="preserve"> то сначала открываются первые 50 учредителей, а потом</w:t>
      </w:r>
      <w:r w:rsidR="00961E0B">
        <w:rPr>
          <w:sz w:val="26"/>
          <w:szCs w:val="26"/>
        </w:rPr>
        <w:t>, примерно</w:t>
      </w:r>
      <w:r w:rsidR="003659AF" w:rsidRPr="000A41C5">
        <w:rPr>
          <w:sz w:val="26"/>
          <w:szCs w:val="26"/>
        </w:rPr>
        <w:t xml:space="preserve"> через 60 секун</w:t>
      </w:r>
      <w:r w:rsidR="00961E0B">
        <w:rPr>
          <w:sz w:val="26"/>
          <w:szCs w:val="26"/>
        </w:rPr>
        <w:t>д</w:t>
      </w:r>
      <w:r w:rsidR="003659AF" w:rsidRPr="000A41C5">
        <w:rPr>
          <w:sz w:val="26"/>
          <w:szCs w:val="26"/>
        </w:rPr>
        <w:t>, раскрываются все остальные.</w:t>
      </w:r>
    </w:p>
    <w:p w14:paraId="4355A096" w14:textId="423A06A9" w:rsidR="00270961" w:rsidRDefault="00F924C7" w:rsidP="00270961">
      <w:pPr>
        <w:pStyle w:val="10"/>
        <w:ind w:firstLine="0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6E2F7E1" wp14:editId="346CB475">
            <wp:extent cx="5940425" cy="3016250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79E0" w14:textId="77777777" w:rsidR="00D855EC" w:rsidRDefault="00D855EC" w:rsidP="00270961">
      <w:pPr>
        <w:pStyle w:val="10"/>
        <w:ind w:firstLine="0"/>
        <w:rPr>
          <w:sz w:val="26"/>
          <w:szCs w:val="26"/>
          <w:lang w:val="en-US"/>
        </w:rPr>
      </w:pPr>
    </w:p>
    <w:p w14:paraId="44464085" w14:textId="7F3CC135" w:rsidR="007C7EC0" w:rsidRDefault="00385B5E" w:rsidP="00270961">
      <w:pPr>
        <w:pStyle w:val="10"/>
        <w:ind w:firstLine="0"/>
        <w:rPr>
          <w:sz w:val="26"/>
          <w:szCs w:val="26"/>
        </w:rPr>
      </w:pPr>
      <w:r>
        <w:rPr>
          <w:sz w:val="26"/>
          <w:szCs w:val="26"/>
        </w:rPr>
        <w:t xml:space="preserve">Чтобы открыть дополнительные записи, надо нажать </w:t>
      </w:r>
      <w:r w:rsidRPr="00385B5E">
        <w:rPr>
          <w:sz w:val="26"/>
          <w:szCs w:val="26"/>
        </w:rPr>
        <w:t>“+”</w:t>
      </w:r>
      <w:r>
        <w:rPr>
          <w:sz w:val="26"/>
          <w:szCs w:val="26"/>
        </w:rPr>
        <w:t>, а чтобы их скрыть</w:t>
      </w:r>
      <w:r w:rsidR="000B45D2">
        <w:rPr>
          <w:sz w:val="26"/>
          <w:szCs w:val="26"/>
        </w:rPr>
        <w:t xml:space="preserve"> –</w:t>
      </w:r>
      <w:r w:rsidRPr="00385B5E">
        <w:rPr>
          <w:sz w:val="26"/>
          <w:szCs w:val="26"/>
        </w:rPr>
        <w:t xml:space="preserve"> “-”</w:t>
      </w:r>
      <w:r>
        <w:rPr>
          <w:sz w:val="26"/>
          <w:szCs w:val="26"/>
        </w:rPr>
        <w:t>.</w:t>
      </w:r>
    </w:p>
    <w:p w14:paraId="0E7DBC67" w14:textId="7AF49382" w:rsidR="006E2CF7" w:rsidRDefault="00FA48E4" w:rsidP="00DB44E6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50A564" wp14:editId="7F18BF1F">
            <wp:extent cx="5421774" cy="3512127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0289" cy="355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2F1C" w14:textId="7F13C25B" w:rsidR="00311FA7" w:rsidRDefault="00311FA7" w:rsidP="00DB44E6">
      <w:pPr>
        <w:pStyle w:val="10"/>
        <w:ind w:firstLine="0"/>
        <w:jc w:val="center"/>
        <w:rPr>
          <w:sz w:val="26"/>
          <w:szCs w:val="26"/>
        </w:rPr>
      </w:pPr>
    </w:p>
    <w:p w14:paraId="1CABB8A5" w14:textId="18FE614A" w:rsidR="001B7FD2" w:rsidRDefault="00310FC0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A47138">
        <w:rPr>
          <w:sz w:val="26"/>
          <w:szCs w:val="26"/>
        </w:rPr>
        <w:t>Если доступ к данным компании ограничен согласно ФНС (Ограниченные Сведения), то в связях компании отразится "Доступ ограничен".</w:t>
      </w:r>
    </w:p>
    <w:p w14:paraId="71E71D62" w14:textId="143B1F48" w:rsidR="00DA664B" w:rsidRDefault="00DA664B" w:rsidP="00A47138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del w:id="191" w:author="Viktor Kolokoltsev" w:date="2024-04-05T16:37:00Z">
        <w:r w:rsidDel="00A44C1D">
          <w:rPr>
            <w:noProof/>
          </w:rPr>
          <w:lastRenderedPageBreak/>
          <w:drawing>
            <wp:inline distT="0" distB="0" distL="0" distR="0" wp14:anchorId="6B5449E2" wp14:editId="7164B2F3">
              <wp:extent cx="5940425" cy="2832100"/>
              <wp:effectExtent l="0" t="0" r="3175" b="6350"/>
              <wp:docPr id="4" name="Рисунок 4" descr="C:\Users\kseniap\AppData\Local\Temp\SNAGHTML245fa474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kseniap\AppData\Local\Temp\SNAGHTML245fa474.PNG"/>
                      <pic:cNvPicPr>
                        <a:picLocks noChangeAspect="1" noChangeArrowheads="1"/>
                      </pic:cNvPicPr>
                    </pic:nvPicPr>
                    <pic:blipFill>
                      <a:blip r:embed="rId6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0425" cy="2832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92" w:author="Viktor Kolokoltsev" w:date="2024-04-05T16:40:00Z">
        <w:r w:rsidR="00426A2E">
          <w:rPr>
            <w:noProof/>
          </w:rPr>
          <w:drawing>
            <wp:inline distT="0" distB="0" distL="0" distR="0" wp14:anchorId="3B2BD430" wp14:editId="60C95443">
              <wp:extent cx="5940425" cy="3136900"/>
              <wp:effectExtent l="0" t="0" r="3175" b="6350"/>
              <wp:docPr id="23" name="Рисунок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3136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8B16AC7" w14:textId="77777777" w:rsidR="00CA1890" w:rsidRPr="006F36D4" w:rsidRDefault="00CA1890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193" w:name="_Toc167903389"/>
      <w:r w:rsidRPr="006F36D4">
        <w:rPr>
          <w:szCs w:val="26"/>
        </w:rPr>
        <w:t>Раздел «</w:t>
      </w:r>
      <w:r>
        <w:rPr>
          <w:szCs w:val="26"/>
        </w:rPr>
        <w:t>Проверки</w:t>
      </w:r>
      <w:r w:rsidRPr="006F36D4">
        <w:rPr>
          <w:szCs w:val="26"/>
        </w:rPr>
        <w:t>»</w:t>
      </w:r>
      <w:bookmarkEnd w:id="193"/>
    </w:p>
    <w:p w14:paraId="1959FFFB" w14:textId="77777777" w:rsidR="00F25874" w:rsidRPr="006F36D4" w:rsidRDefault="00F25874" w:rsidP="00F25874">
      <w:pPr>
        <w:autoSpaceDE w:val="0"/>
        <w:autoSpaceDN w:val="0"/>
        <w:adjustRightInd w:val="0"/>
        <w:spacing w:line="360" w:lineRule="auto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Проверки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представлен следующий набор данных:</w:t>
      </w:r>
    </w:p>
    <w:p w14:paraId="2CBDEFB1" w14:textId="77777777" w:rsidR="00F25874" w:rsidRPr="006F36D4" w:rsidRDefault="00F25874" w:rsidP="00F25874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 xml:space="preserve">Номер </w:t>
      </w:r>
      <w:r w:rsidR="00A00733">
        <w:rPr>
          <w:sz w:val="26"/>
          <w:szCs w:val="26"/>
        </w:rPr>
        <w:t>КНМ</w:t>
      </w:r>
      <w:r w:rsidRPr="006F36D4">
        <w:rPr>
          <w:sz w:val="26"/>
          <w:szCs w:val="26"/>
        </w:rPr>
        <w:t>;</w:t>
      </w:r>
    </w:p>
    <w:p w14:paraId="0DA112ED" w14:textId="77777777" w:rsidR="00F25874" w:rsidRDefault="00F25874" w:rsidP="00F25874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 xml:space="preserve">Дата </w:t>
      </w:r>
      <w:r w:rsidR="00A00733">
        <w:rPr>
          <w:sz w:val="26"/>
          <w:szCs w:val="26"/>
        </w:rPr>
        <w:t>начала проведения КНМ</w:t>
      </w:r>
      <w:r w:rsidRPr="006F36D4">
        <w:rPr>
          <w:sz w:val="26"/>
          <w:szCs w:val="26"/>
        </w:rPr>
        <w:t>;</w:t>
      </w:r>
    </w:p>
    <w:p w14:paraId="775FB55B" w14:textId="77777777" w:rsidR="00A00733" w:rsidRPr="006F36D4" w:rsidRDefault="00A00733" w:rsidP="00F25874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>
        <w:rPr>
          <w:sz w:val="26"/>
          <w:szCs w:val="26"/>
        </w:rPr>
        <w:t>Срок проведения КНМ;</w:t>
      </w:r>
    </w:p>
    <w:p w14:paraId="2DBD6B28" w14:textId="77777777" w:rsidR="00F25874" w:rsidRPr="006F36D4" w:rsidRDefault="00F25874" w:rsidP="00F25874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 xml:space="preserve">Наименование </w:t>
      </w:r>
      <w:r w:rsidR="00A00733">
        <w:rPr>
          <w:sz w:val="26"/>
          <w:szCs w:val="26"/>
        </w:rPr>
        <w:t>органа государственного контроля (надзора)</w:t>
      </w:r>
      <w:r w:rsidRPr="006F36D4">
        <w:rPr>
          <w:sz w:val="26"/>
          <w:szCs w:val="26"/>
        </w:rPr>
        <w:t>;</w:t>
      </w:r>
    </w:p>
    <w:p w14:paraId="56C4A430" w14:textId="77777777" w:rsidR="00F25874" w:rsidRPr="006F36D4" w:rsidRDefault="00A00733" w:rsidP="00F25874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>
        <w:rPr>
          <w:rFonts w:hint="eastAsia"/>
          <w:sz w:val="26"/>
          <w:szCs w:val="26"/>
        </w:rPr>
        <w:t>М</w:t>
      </w:r>
      <w:r>
        <w:rPr>
          <w:sz w:val="26"/>
          <w:szCs w:val="26"/>
        </w:rPr>
        <w:t>есто нахождения объекта</w:t>
      </w:r>
      <w:r w:rsidR="00F25874" w:rsidRPr="006F36D4">
        <w:rPr>
          <w:sz w:val="26"/>
          <w:szCs w:val="26"/>
        </w:rPr>
        <w:t>;</w:t>
      </w:r>
    </w:p>
    <w:p w14:paraId="50DBAA4A" w14:textId="77777777" w:rsidR="00F25874" w:rsidRPr="00A00733" w:rsidRDefault="00F25874" w:rsidP="00A00733">
      <w:pPr>
        <w:pStyle w:val="10"/>
        <w:numPr>
          <w:ilvl w:val="0"/>
          <w:numId w:val="15"/>
        </w:numPr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и др.</w:t>
      </w:r>
    </w:p>
    <w:p w14:paraId="1620C575" w14:textId="77777777" w:rsidR="00F25874" w:rsidRPr="00C779D9" w:rsidRDefault="00F25874" w:rsidP="00C779D9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 xml:space="preserve">В правом верхнем углу страницы раздела </w:t>
      </w:r>
      <w:r w:rsidRPr="006F36D4">
        <w:rPr>
          <w:b/>
          <w:sz w:val="26"/>
          <w:szCs w:val="26"/>
        </w:rPr>
        <w:t>«</w:t>
      </w:r>
      <w:r w:rsidR="00A00733">
        <w:rPr>
          <w:b/>
          <w:sz w:val="26"/>
          <w:szCs w:val="26"/>
        </w:rPr>
        <w:t>Проверки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отражается общее число </w:t>
      </w:r>
      <w:r w:rsidR="00292C6D">
        <w:rPr>
          <w:sz w:val="26"/>
          <w:szCs w:val="26"/>
        </w:rPr>
        <w:t>проверок</w:t>
      </w:r>
      <w:r w:rsidRPr="006F36D4">
        <w:rPr>
          <w:sz w:val="26"/>
          <w:szCs w:val="26"/>
        </w:rPr>
        <w:t xml:space="preserve">. Для того, чтобы отфильтровать </w:t>
      </w:r>
      <w:r w:rsidR="00292C6D">
        <w:rPr>
          <w:sz w:val="26"/>
          <w:szCs w:val="26"/>
        </w:rPr>
        <w:t>проверки</w:t>
      </w:r>
      <w:r w:rsidRPr="006F36D4">
        <w:rPr>
          <w:sz w:val="26"/>
          <w:szCs w:val="26"/>
        </w:rPr>
        <w:t xml:space="preserve">, необходимо выбрать год в фильтре </w:t>
      </w:r>
      <w:r w:rsidRPr="006F36D4">
        <w:rPr>
          <w:b/>
          <w:sz w:val="26"/>
          <w:szCs w:val="26"/>
        </w:rPr>
        <w:t>«</w:t>
      </w:r>
      <w:r w:rsidR="00292C6D">
        <w:rPr>
          <w:b/>
          <w:sz w:val="26"/>
          <w:szCs w:val="26"/>
        </w:rPr>
        <w:t>Список проверок</w:t>
      </w:r>
      <w:r w:rsidRPr="006F36D4">
        <w:rPr>
          <w:b/>
          <w:sz w:val="26"/>
          <w:szCs w:val="26"/>
        </w:rPr>
        <w:t xml:space="preserve"> за ____»</w:t>
      </w:r>
      <w:r w:rsidRPr="006F36D4">
        <w:rPr>
          <w:sz w:val="26"/>
          <w:szCs w:val="26"/>
        </w:rPr>
        <w:t xml:space="preserve">. Справа сбоку отражается </w:t>
      </w:r>
      <w:r w:rsidRPr="006F36D4">
        <w:rPr>
          <w:b/>
          <w:sz w:val="26"/>
          <w:szCs w:val="26"/>
        </w:rPr>
        <w:t>Статистика</w:t>
      </w:r>
      <w:r w:rsidRPr="006F36D4">
        <w:rPr>
          <w:sz w:val="26"/>
          <w:szCs w:val="26"/>
        </w:rPr>
        <w:t xml:space="preserve"> по </w:t>
      </w:r>
      <w:r w:rsidR="00561BF3">
        <w:rPr>
          <w:sz w:val="26"/>
          <w:szCs w:val="26"/>
        </w:rPr>
        <w:t>проверкам</w:t>
      </w:r>
      <w:r w:rsidRPr="006F36D4">
        <w:rPr>
          <w:sz w:val="26"/>
          <w:szCs w:val="26"/>
        </w:rPr>
        <w:t xml:space="preserve"> в разрезах </w:t>
      </w:r>
      <w:r w:rsidR="002D7E3B">
        <w:rPr>
          <w:sz w:val="26"/>
          <w:szCs w:val="26"/>
        </w:rPr>
        <w:t>Вид КНМ</w:t>
      </w:r>
      <w:r w:rsidR="00942A10">
        <w:rPr>
          <w:sz w:val="26"/>
          <w:szCs w:val="26"/>
        </w:rPr>
        <w:t xml:space="preserve"> и</w:t>
      </w:r>
      <w:r w:rsidR="002D7E3B">
        <w:rPr>
          <w:sz w:val="26"/>
          <w:szCs w:val="26"/>
        </w:rPr>
        <w:t xml:space="preserve"> Наименование органа прокуратуры</w:t>
      </w:r>
      <w:r w:rsidRPr="006F36D4">
        <w:rPr>
          <w:sz w:val="26"/>
          <w:szCs w:val="26"/>
        </w:rPr>
        <w:t xml:space="preserve">. Нажав на соответствующие числовые значения из </w:t>
      </w:r>
      <w:r w:rsidRPr="006F36D4">
        <w:rPr>
          <w:b/>
          <w:sz w:val="26"/>
          <w:szCs w:val="26"/>
        </w:rPr>
        <w:t>Статистики</w:t>
      </w:r>
      <w:r w:rsidRPr="006F36D4">
        <w:rPr>
          <w:sz w:val="26"/>
          <w:szCs w:val="26"/>
        </w:rPr>
        <w:t>, можно перейти на список отобранных</w:t>
      </w:r>
      <w:r w:rsidR="002D7E3B">
        <w:rPr>
          <w:sz w:val="26"/>
          <w:szCs w:val="26"/>
        </w:rPr>
        <w:t xml:space="preserve"> проверок</w:t>
      </w:r>
      <w:r w:rsidRPr="006F36D4">
        <w:rPr>
          <w:sz w:val="26"/>
          <w:szCs w:val="26"/>
        </w:rPr>
        <w:t>.</w:t>
      </w:r>
    </w:p>
    <w:p w14:paraId="0243D48D" w14:textId="4FCC4DCF" w:rsidR="00693F4C" w:rsidRDefault="00F25874" w:rsidP="0079006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Если у компании нет </w:t>
      </w:r>
      <w:r w:rsidR="00C779D9">
        <w:rPr>
          <w:sz w:val="26"/>
          <w:szCs w:val="26"/>
        </w:rPr>
        <w:t>проверок</w:t>
      </w:r>
      <w:r w:rsidRPr="006F36D4">
        <w:rPr>
          <w:sz w:val="26"/>
          <w:szCs w:val="26"/>
        </w:rPr>
        <w:t>, то раздел не отражается.</w:t>
      </w:r>
    </w:p>
    <w:p w14:paraId="2995744C" w14:textId="52208E3E" w:rsidR="00AB1643" w:rsidRDefault="00C0199F" w:rsidP="0046375C">
      <w:pPr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EF5E87">
        <w:rPr>
          <w:sz w:val="26"/>
          <w:szCs w:val="26"/>
        </w:rPr>
        <w:t>20 записей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7906C5">
        <w:rPr>
          <w:sz w:val="26"/>
          <w:szCs w:val="26"/>
        </w:rPr>
        <w:t>«</w:t>
      </w:r>
      <w:r w:rsidR="007906C5" w:rsidRPr="001A43AF">
        <w:rPr>
          <w:b/>
          <w:bCs/>
          <w:sz w:val="26"/>
          <w:szCs w:val="26"/>
        </w:rPr>
        <w:t>Показать/Скрыть все</w:t>
      </w:r>
      <w:r w:rsidR="007906C5">
        <w:rPr>
          <w:sz w:val="26"/>
          <w:szCs w:val="26"/>
        </w:rPr>
        <w:t>»</w:t>
      </w:r>
      <w:r w:rsidRPr="00F20AA0">
        <w:rPr>
          <w:sz w:val="26"/>
          <w:szCs w:val="26"/>
        </w:rPr>
        <w:t>.</w:t>
      </w:r>
      <w:r w:rsidR="00C13BFC">
        <w:rPr>
          <w:sz w:val="26"/>
          <w:szCs w:val="26"/>
        </w:rPr>
        <w:t xml:space="preserve"> </w:t>
      </w:r>
      <w:r w:rsidR="00C10EFD">
        <w:rPr>
          <w:sz w:val="26"/>
          <w:szCs w:val="26"/>
        </w:rPr>
        <w:t xml:space="preserve">Также </w:t>
      </w:r>
      <w:r w:rsidR="00044247">
        <w:rPr>
          <w:sz w:val="26"/>
          <w:szCs w:val="26"/>
        </w:rPr>
        <w:t>есть возможность</w:t>
      </w:r>
      <w:r w:rsidR="00C10EFD">
        <w:rPr>
          <w:sz w:val="26"/>
          <w:szCs w:val="26"/>
        </w:rPr>
        <w:t xml:space="preserve"> выгрузить </w:t>
      </w:r>
      <w:r w:rsidR="00044247">
        <w:rPr>
          <w:sz w:val="26"/>
          <w:szCs w:val="26"/>
        </w:rPr>
        <w:t xml:space="preserve">файлы </w:t>
      </w:r>
      <w:r w:rsidR="005159EC">
        <w:rPr>
          <w:sz w:val="26"/>
          <w:szCs w:val="26"/>
        </w:rPr>
        <w:t xml:space="preserve">в </w:t>
      </w:r>
      <w:r w:rsidR="00044247">
        <w:rPr>
          <w:sz w:val="26"/>
          <w:szCs w:val="26"/>
        </w:rPr>
        <w:t>формат</w:t>
      </w:r>
      <w:r w:rsidR="005159EC">
        <w:rPr>
          <w:sz w:val="26"/>
          <w:szCs w:val="26"/>
        </w:rPr>
        <w:t>ах</w:t>
      </w:r>
      <w:r w:rsidR="00C10EFD">
        <w:rPr>
          <w:sz w:val="26"/>
          <w:szCs w:val="26"/>
        </w:rPr>
        <w:t xml:space="preserve"> </w:t>
      </w:r>
      <w:r w:rsidR="00C10EFD" w:rsidRPr="000A41C5">
        <w:rPr>
          <w:sz w:val="26"/>
          <w:szCs w:val="26"/>
        </w:rPr>
        <w:t>PDF</w:t>
      </w:r>
      <w:r w:rsidR="00C10EFD" w:rsidRPr="00C10EFD">
        <w:rPr>
          <w:sz w:val="26"/>
          <w:szCs w:val="26"/>
        </w:rPr>
        <w:t xml:space="preserve"> </w:t>
      </w:r>
      <w:r w:rsidR="00C10EFD">
        <w:rPr>
          <w:sz w:val="26"/>
          <w:szCs w:val="26"/>
        </w:rPr>
        <w:t xml:space="preserve">или </w:t>
      </w:r>
      <w:proofErr w:type="spellStart"/>
      <w:r w:rsidR="00C10EFD" w:rsidRPr="000A41C5">
        <w:rPr>
          <w:sz w:val="26"/>
          <w:szCs w:val="26"/>
        </w:rPr>
        <w:t>Docx</w:t>
      </w:r>
      <w:proofErr w:type="spellEnd"/>
      <w:r w:rsidR="00C10EFD" w:rsidRPr="00C10EFD">
        <w:rPr>
          <w:sz w:val="26"/>
          <w:szCs w:val="26"/>
        </w:rPr>
        <w:t>.</w:t>
      </w:r>
    </w:p>
    <w:p w14:paraId="5DA1100F" w14:textId="45FDD377" w:rsidR="00824178" w:rsidRDefault="00824178" w:rsidP="00AB1643">
      <w:pPr>
        <w:spacing w:line="360" w:lineRule="auto"/>
        <w:rPr>
          <w:sz w:val="26"/>
          <w:szCs w:val="26"/>
        </w:rPr>
      </w:pPr>
    </w:p>
    <w:p w14:paraId="1DC358BA" w14:textId="19987BFE" w:rsidR="00020729" w:rsidRPr="000A41C5" w:rsidRDefault="00020729" w:rsidP="00AB1643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09D97B12" wp14:editId="3FC39F68">
            <wp:extent cx="5940425" cy="27228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F50E" w14:textId="77777777" w:rsidR="00732112" w:rsidRDefault="00732112">
      <w:pPr>
        <w:spacing w:after="160" w:line="259" w:lineRule="auto"/>
      </w:pPr>
      <w:r>
        <w:br w:type="page"/>
      </w:r>
    </w:p>
    <w:p w14:paraId="0B52D941" w14:textId="77777777" w:rsidR="00853927" w:rsidRPr="006F36D4" w:rsidRDefault="00853927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194" w:name="_Toc167903390"/>
      <w:r w:rsidRPr="006F36D4">
        <w:rPr>
          <w:szCs w:val="26"/>
        </w:rPr>
        <w:lastRenderedPageBreak/>
        <w:t>Раздел «</w:t>
      </w:r>
      <w:r w:rsidR="00062D92">
        <w:rPr>
          <w:szCs w:val="26"/>
        </w:rPr>
        <w:t>Учредители</w:t>
      </w:r>
      <w:r w:rsidRPr="006F36D4">
        <w:rPr>
          <w:szCs w:val="26"/>
        </w:rPr>
        <w:t>»</w:t>
      </w:r>
      <w:bookmarkEnd w:id="194"/>
    </w:p>
    <w:p w14:paraId="04654AD0" w14:textId="77777777" w:rsidR="00062D92" w:rsidRPr="006F36D4" w:rsidRDefault="00062D92" w:rsidP="00062D92">
      <w:pPr>
        <w:autoSpaceDE w:val="0"/>
        <w:autoSpaceDN w:val="0"/>
        <w:adjustRightInd w:val="0"/>
        <w:spacing w:line="360" w:lineRule="auto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 w:rsidR="009A098B">
        <w:rPr>
          <w:b/>
          <w:sz w:val="26"/>
          <w:szCs w:val="26"/>
        </w:rPr>
        <w:t>Учредители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представлен следующий набор данных:</w:t>
      </w:r>
    </w:p>
    <w:p w14:paraId="3CF3C9E1" w14:textId="77777777" w:rsidR="00062D92" w:rsidRDefault="00EA0235" w:rsidP="00062D92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>
        <w:rPr>
          <w:sz w:val="26"/>
          <w:szCs w:val="26"/>
        </w:rPr>
        <w:t>ИНН</w:t>
      </w:r>
      <w:r w:rsidR="00062D92" w:rsidRPr="006F36D4">
        <w:rPr>
          <w:sz w:val="26"/>
          <w:szCs w:val="26"/>
        </w:rPr>
        <w:t>;</w:t>
      </w:r>
    </w:p>
    <w:p w14:paraId="6F949F0B" w14:textId="77777777" w:rsidR="00EA0235" w:rsidRDefault="00A729B4" w:rsidP="00062D92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>
        <w:rPr>
          <w:sz w:val="26"/>
          <w:szCs w:val="26"/>
        </w:rPr>
        <w:t>ОГРН;</w:t>
      </w:r>
    </w:p>
    <w:p w14:paraId="33A64ED3" w14:textId="77777777" w:rsidR="00A729B4" w:rsidRDefault="00A729B4" w:rsidP="00062D92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>
        <w:rPr>
          <w:sz w:val="26"/>
          <w:szCs w:val="26"/>
        </w:rPr>
        <w:t xml:space="preserve">Уставной капитал (Доля, </w:t>
      </w:r>
      <w:r>
        <w:rPr>
          <w:sz w:val="26"/>
          <w:szCs w:val="26"/>
          <w:lang w:val="en-US"/>
        </w:rPr>
        <w:t>%</w:t>
      </w:r>
      <w:r>
        <w:rPr>
          <w:sz w:val="26"/>
          <w:szCs w:val="26"/>
        </w:rPr>
        <w:t>);</w:t>
      </w:r>
    </w:p>
    <w:p w14:paraId="0E2AC8CD" w14:textId="67D4C904" w:rsidR="00C10EFD" w:rsidRDefault="00C10EFD" w:rsidP="00C10EFD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C10EFD">
        <w:rPr>
          <w:sz w:val="26"/>
          <w:szCs w:val="26"/>
        </w:rPr>
        <w:t xml:space="preserve">Если у компании нет </w:t>
      </w:r>
      <w:r w:rsidR="008D633C">
        <w:rPr>
          <w:sz w:val="26"/>
          <w:szCs w:val="26"/>
        </w:rPr>
        <w:t>учредителей</w:t>
      </w:r>
      <w:r w:rsidRPr="00C10EFD">
        <w:rPr>
          <w:sz w:val="26"/>
          <w:szCs w:val="26"/>
        </w:rPr>
        <w:t>, то раздел не отражается.</w:t>
      </w:r>
    </w:p>
    <w:p w14:paraId="69309570" w14:textId="37E1F074" w:rsidR="005E1870" w:rsidRPr="00C10EFD" w:rsidRDefault="005E1870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BC1CE9">
        <w:rPr>
          <w:sz w:val="26"/>
          <w:szCs w:val="26"/>
        </w:rPr>
        <w:t xml:space="preserve">в случае, если учредителей больше ста, то </w:t>
      </w:r>
      <w:r>
        <w:rPr>
          <w:sz w:val="26"/>
          <w:szCs w:val="26"/>
        </w:rPr>
        <w:t>отобража</w:t>
      </w:r>
      <w:r w:rsidR="00BC1CE9">
        <w:rPr>
          <w:sz w:val="26"/>
          <w:szCs w:val="26"/>
        </w:rPr>
        <w:t>ю</w:t>
      </w:r>
      <w:r>
        <w:rPr>
          <w:sz w:val="26"/>
          <w:szCs w:val="26"/>
        </w:rPr>
        <w:t>тся сто учредителей по максимальной доле Уставного Капитала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2F1B37">
        <w:rPr>
          <w:sz w:val="26"/>
          <w:szCs w:val="26"/>
        </w:rPr>
        <w:t>«</w:t>
      </w:r>
      <w:r w:rsidR="002F1B37" w:rsidRPr="001A43AF">
        <w:rPr>
          <w:b/>
          <w:bCs/>
          <w:sz w:val="26"/>
          <w:szCs w:val="26"/>
        </w:rPr>
        <w:t>Показать/Скрыть все</w:t>
      </w:r>
      <w:r w:rsidR="002F1B37">
        <w:rPr>
          <w:sz w:val="26"/>
          <w:szCs w:val="26"/>
        </w:rPr>
        <w:t>»</w:t>
      </w:r>
      <w:r w:rsidRPr="00F20AA0">
        <w:rPr>
          <w:sz w:val="26"/>
          <w:szCs w:val="26"/>
        </w:rPr>
        <w:t>.</w:t>
      </w:r>
    </w:p>
    <w:p w14:paraId="66951E60" w14:textId="35DE9D42" w:rsidR="00CC6839" w:rsidRDefault="00CC6839" w:rsidP="00BC1CE9">
      <w:pPr>
        <w:ind w:firstLine="709"/>
        <w:rPr>
          <w:rFonts w:eastAsiaTheme="minorHAnsi"/>
        </w:rPr>
      </w:pPr>
      <w:r>
        <w:rPr>
          <w:sz w:val="26"/>
          <w:szCs w:val="26"/>
        </w:rPr>
        <w:t xml:space="preserve">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>
        <w:rPr>
          <w:sz w:val="26"/>
          <w:szCs w:val="26"/>
        </w:rPr>
        <w:t xml:space="preserve"> или </w:t>
      </w:r>
      <w:r>
        <w:rPr>
          <w:sz w:val="26"/>
          <w:szCs w:val="26"/>
          <w:lang w:val="en-US"/>
        </w:rPr>
        <w:t>Docx</w:t>
      </w:r>
      <w:r>
        <w:rPr>
          <w:sz w:val="26"/>
          <w:szCs w:val="26"/>
        </w:rPr>
        <w:t>.</w:t>
      </w:r>
    </w:p>
    <w:p w14:paraId="0739574C" w14:textId="1157C407" w:rsidR="008056C7" w:rsidRDefault="005C6869" w:rsidP="009A098B">
      <w:pPr>
        <w:autoSpaceDE w:val="0"/>
        <w:autoSpaceDN w:val="0"/>
        <w:adjustRightInd w:val="0"/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21A97FD2" wp14:editId="63167AD5">
            <wp:extent cx="5940425" cy="2757805"/>
            <wp:effectExtent l="0" t="0" r="3175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EF17" w14:textId="77777777" w:rsidR="008056C7" w:rsidRDefault="008056C7" w:rsidP="009A098B">
      <w:pPr>
        <w:autoSpaceDE w:val="0"/>
        <w:autoSpaceDN w:val="0"/>
        <w:adjustRightInd w:val="0"/>
        <w:spacing w:line="360" w:lineRule="auto"/>
        <w:rPr>
          <w:sz w:val="26"/>
          <w:szCs w:val="26"/>
        </w:rPr>
      </w:pPr>
    </w:p>
    <w:p w14:paraId="515BA585" w14:textId="3AC4F996" w:rsidR="00CD7611" w:rsidRDefault="008056C7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0E27BB">
        <w:rPr>
          <w:sz w:val="26"/>
          <w:szCs w:val="26"/>
        </w:rPr>
        <w:t>Если доступ к данным компании ограничен согласно ФНС (Ограниченные Сведения), то в разделе отразится "Доступ ограничен".</w:t>
      </w:r>
    </w:p>
    <w:p w14:paraId="31A7B88C" w14:textId="35C7591F" w:rsidR="00B75276" w:rsidRPr="009A098B" w:rsidRDefault="00B75276" w:rsidP="00A47138">
      <w:pPr>
        <w:autoSpaceDE w:val="0"/>
        <w:autoSpaceDN w:val="0"/>
        <w:adjustRightInd w:val="0"/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B2D4ED" wp14:editId="19D32EFC">
            <wp:extent cx="5940425" cy="28371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CAC3" w14:textId="77777777" w:rsidR="00062D92" w:rsidRPr="006F36D4" w:rsidRDefault="00062D92" w:rsidP="00CD7C07">
      <w:pPr>
        <w:pStyle w:val="6"/>
        <w:numPr>
          <w:ilvl w:val="2"/>
          <w:numId w:val="43"/>
        </w:numPr>
        <w:spacing w:line="360" w:lineRule="auto"/>
        <w:ind w:left="709" w:hanging="709"/>
        <w:rPr>
          <w:szCs w:val="26"/>
        </w:rPr>
      </w:pPr>
      <w:bookmarkStart w:id="195" w:name="_Toc167903391"/>
      <w:r w:rsidRPr="006F36D4">
        <w:rPr>
          <w:szCs w:val="26"/>
        </w:rPr>
        <w:t>Раздел «</w:t>
      </w:r>
      <w:r>
        <w:rPr>
          <w:szCs w:val="26"/>
        </w:rPr>
        <w:t>Лицензии</w:t>
      </w:r>
      <w:r w:rsidRPr="006F36D4">
        <w:rPr>
          <w:szCs w:val="26"/>
        </w:rPr>
        <w:t>»</w:t>
      </w:r>
      <w:bookmarkEnd w:id="195"/>
    </w:p>
    <w:p w14:paraId="7B1486CF" w14:textId="77777777" w:rsidR="00CD7611" w:rsidRPr="006F36D4" w:rsidRDefault="00CD7611" w:rsidP="00CD7611">
      <w:pPr>
        <w:autoSpaceDE w:val="0"/>
        <w:autoSpaceDN w:val="0"/>
        <w:adjustRightInd w:val="0"/>
        <w:spacing w:line="360" w:lineRule="auto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Лицензии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представлен следующий набор данных:</w:t>
      </w:r>
    </w:p>
    <w:p w14:paraId="5D84A996" w14:textId="77777777" w:rsidR="00CD7611" w:rsidRPr="006F36D4" w:rsidRDefault="00CD7611" w:rsidP="00CD7611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 xml:space="preserve">Номер </w:t>
      </w:r>
      <w:r>
        <w:rPr>
          <w:sz w:val="26"/>
          <w:szCs w:val="26"/>
        </w:rPr>
        <w:t>лицензии</w:t>
      </w:r>
      <w:r w:rsidRPr="006F36D4">
        <w:rPr>
          <w:sz w:val="26"/>
          <w:szCs w:val="26"/>
        </w:rPr>
        <w:t>;</w:t>
      </w:r>
    </w:p>
    <w:p w14:paraId="456AB908" w14:textId="77777777" w:rsidR="00CD7611" w:rsidRDefault="00CD7611" w:rsidP="00CD7611">
      <w:pPr>
        <w:pStyle w:val="10"/>
        <w:numPr>
          <w:ilvl w:val="0"/>
          <w:numId w:val="15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Вид деятельности;</w:t>
      </w:r>
    </w:p>
    <w:p w14:paraId="2A494412" w14:textId="77777777" w:rsidR="00CD7611" w:rsidRDefault="00CD7611" w:rsidP="00CD7611">
      <w:pPr>
        <w:pStyle w:val="10"/>
        <w:numPr>
          <w:ilvl w:val="0"/>
          <w:numId w:val="15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Источник;</w:t>
      </w:r>
    </w:p>
    <w:p w14:paraId="57C52A0C" w14:textId="77777777" w:rsidR="00CD7611" w:rsidRPr="00A00733" w:rsidRDefault="00CD7611" w:rsidP="00CD7611">
      <w:pPr>
        <w:pStyle w:val="10"/>
        <w:numPr>
          <w:ilvl w:val="0"/>
          <w:numId w:val="15"/>
        </w:numPr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и др.</w:t>
      </w:r>
    </w:p>
    <w:p w14:paraId="41EB0173" w14:textId="77777777" w:rsidR="00CD7611" w:rsidRPr="00C779D9" w:rsidRDefault="00CD7611" w:rsidP="00CD7611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Справа сбоку отражается </w:t>
      </w:r>
      <w:r w:rsidRPr="006F36D4">
        <w:rPr>
          <w:b/>
          <w:sz w:val="26"/>
          <w:szCs w:val="26"/>
        </w:rPr>
        <w:t>Статистика</w:t>
      </w:r>
      <w:r w:rsidRPr="006F36D4">
        <w:rPr>
          <w:sz w:val="26"/>
          <w:szCs w:val="26"/>
        </w:rPr>
        <w:t xml:space="preserve"> по </w:t>
      </w:r>
      <w:r w:rsidR="001E007D">
        <w:rPr>
          <w:sz w:val="26"/>
          <w:szCs w:val="26"/>
        </w:rPr>
        <w:t>лицензиям</w:t>
      </w:r>
      <w:r w:rsidRPr="006F36D4">
        <w:rPr>
          <w:sz w:val="26"/>
          <w:szCs w:val="26"/>
        </w:rPr>
        <w:t xml:space="preserve"> в разрезах </w:t>
      </w:r>
      <w:r w:rsidR="008F3D23">
        <w:rPr>
          <w:sz w:val="26"/>
          <w:szCs w:val="26"/>
        </w:rPr>
        <w:t xml:space="preserve">Источник </w:t>
      </w:r>
      <w:r>
        <w:rPr>
          <w:sz w:val="26"/>
          <w:szCs w:val="26"/>
        </w:rPr>
        <w:t xml:space="preserve">и </w:t>
      </w:r>
      <w:r w:rsidR="008F3D23">
        <w:rPr>
          <w:sz w:val="26"/>
          <w:szCs w:val="26"/>
        </w:rPr>
        <w:t>Статус</w:t>
      </w:r>
      <w:r w:rsidRPr="006F36D4">
        <w:rPr>
          <w:sz w:val="26"/>
          <w:szCs w:val="26"/>
        </w:rPr>
        <w:t xml:space="preserve">. Нажав на соответствующие числовые значения из </w:t>
      </w:r>
      <w:r w:rsidRPr="006F36D4">
        <w:rPr>
          <w:b/>
          <w:sz w:val="26"/>
          <w:szCs w:val="26"/>
        </w:rPr>
        <w:t>Статистики</w:t>
      </w:r>
      <w:r w:rsidRPr="006F36D4">
        <w:rPr>
          <w:sz w:val="26"/>
          <w:szCs w:val="26"/>
        </w:rPr>
        <w:t>, можно перейти на список отобранных</w:t>
      </w:r>
      <w:r w:rsidR="00B5203B">
        <w:rPr>
          <w:sz w:val="26"/>
          <w:szCs w:val="26"/>
        </w:rPr>
        <w:t xml:space="preserve"> лицензий</w:t>
      </w:r>
      <w:r w:rsidRPr="006F36D4">
        <w:rPr>
          <w:sz w:val="26"/>
          <w:szCs w:val="26"/>
        </w:rPr>
        <w:t>.</w:t>
      </w:r>
    </w:p>
    <w:p w14:paraId="5CD91584" w14:textId="77777777" w:rsidR="00BF35D5" w:rsidRDefault="00CD7611" w:rsidP="00CD7611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Если у компании нет</w:t>
      </w:r>
      <w:r w:rsidR="00F010B4">
        <w:rPr>
          <w:sz w:val="26"/>
          <w:szCs w:val="26"/>
        </w:rPr>
        <w:t xml:space="preserve"> лицензий</w:t>
      </w:r>
      <w:r w:rsidRPr="006F36D4">
        <w:rPr>
          <w:sz w:val="26"/>
          <w:szCs w:val="26"/>
        </w:rPr>
        <w:t>, то раздел не отражается.</w:t>
      </w:r>
    </w:p>
    <w:p w14:paraId="3AF490D1" w14:textId="472A1A44" w:rsidR="007D46E8" w:rsidRDefault="007D46E8" w:rsidP="007D46E8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247D81">
        <w:rPr>
          <w:sz w:val="26"/>
          <w:szCs w:val="26"/>
        </w:rPr>
        <w:t xml:space="preserve">бессрочные лицензии или, в случае их </w:t>
      </w:r>
      <w:r w:rsidR="001953E0">
        <w:rPr>
          <w:sz w:val="26"/>
          <w:szCs w:val="26"/>
        </w:rPr>
        <w:t xml:space="preserve">отсутствия, </w:t>
      </w:r>
      <w:r w:rsidR="00E81F2E">
        <w:rPr>
          <w:sz w:val="26"/>
          <w:szCs w:val="26"/>
        </w:rPr>
        <w:t>20 записей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2F1B37">
        <w:rPr>
          <w:sz w:val="26"/>
          <w:szCs w:val="26"/>
        </w:rPr>
        <w:t>«</w:t>
      </w:r>
      <w:r w:rsidR="002F1B37" w:rsidRPr="001A43AF">
        <w:rPr>
          <w:b/>
          <w:bCs/>
          <w:sz w:val="26"/>
          <w:szCs w:val="26"/>
        </w:rPr>
        <w:t>Показать/Скрыть все</w:t>
      </w:r>
      <w:r w:rsidR="002F1B37">
        <w:rPr>
          <w:sz w:val="26"/>
          <w:szCs w:val="26"/>
        </w:rPr>
        <w:t>»</w:t>
      </w:r>
      <w:r w:rsidRPr="00F20AA0">
        <w:rPr>
          <w:sz w:val="26"/>
          <w:szCs w:val="26"/>
        </w:rPr>
        <w:t>.</w:t>
      </w:r>
    </w:p>
    <w:p w14:paraId="6C70E911" w14:textId="36463E3A" w:rsidR="00CD7611" w:rsidRPr="00C10EFD" w:rsidRDefault="005C5418" w:rsidP="00CD7611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 w:rsidRPr="00C10EF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или </w:t>
      </w:r>
      <w:r>
        <w:rPr>
          <w:sz w:val="26"/>
          <w:szCs w:val="26"/>
          <w:lang w:val="en-US"/>
        </w:rPr>
        <w:t>Docx</w:t>
      </w:r>
      <w:r w:rsidRPr="00C10EFD">
        <w:rPr>
          <w:sz w:val="26"/>
          <w:szCs w:val="26"/>
        </w:rPr>
        <w:t>.</w:t>
      </w:r>
    </w:p>
    <w:p w14:paraId="42AA3114" w14:textId="33966AA4" w:rsidR="0079006C" w:rsidRDefault="00636D0A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C1A3D16" wp14:editId="2C85E77A">
            <wp:extent cx="5940425" cy="275082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BDAA" w14:textId="77777777" w:rsidR="002B00AB" w:rsidRDefault="002B00AB" w:rsidP="002B00AB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C9093D">
        <w:rPr>
          <w:sz w:val="26"/>
          <w:szCs w:val="26"/>
        </w:rPr>
        <w:t>Если доступ к данным компании ограничен согласно ФНС (Ограниченные Сведения), то в разделе отразится "Доступ ограничен".</w:t>
      </w:r>
    </w:p>
    <w:p w14:paraId="1FEA1AD3" w14:textId="45760291" w:rsidR="002B00AB" w:rsidRDefault="002B00AB">
      <w:pPr>
        <w:spacing w:after="160" w:line="259" w:lineRule="auto"/>
      </w:pPr>
      <w:r>
        <w:rPr>
          <w:noProof/>
        </w:rPr>
        <w:drawing>
          <wp:inline distT="0" distB="0" distL="0" distR="0" wp14:anchorId="5B4D534F" wp14:editId="5FBE5C14">
            <wp:extent cx="5940425" cy="28644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A881" w14:textId="77777777" w:rsidR="00A60362" w:rsidRDefault="00A60362">
      <w:pPr>
        <w:spacing w:after="160" w:line="259" w:lineRule="auto"/>
      </w:pPr>
    </w:p>
    <w:p w14:paraId="57322757" w14:textId="77777777" w:rsidR="004B142C" w:rsidRPr="006F36D4" w:rsidRDefault="00FF6CF2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196" w:name="_Toc167903392"/>
      <w:r w:rsidRPr="006F36D4">
        <w:rPr>
          <w:szCs w:val="26"/>
        </w:rPr>
        <w:t>Раздел «</w:t>
      </w:r>
      <w:r w:rsidR="004B142C" w:rsidRPr="006F36D4">
        <w:rPr>
          <w:szCs w:val="26"/>
        </w:rPr>
        <w:t>Арбитраж</w:t>
      </w:r>
      <w:r w:rsidRPr="006F36D4">
        <w:rPr>
          <w:szCs w:val="26"/>
        </w:rPr>
        <w:t>»</w:t>
      </w:r>
      <w:bookmarkEnd w:id="196"/>
    </w:p>
    <w:p w14:paraId="3A1C2393" w14:textId="77777777" w:rsidR="0041282A" w:rsidRPr="006F36D4" w:rsidRDefault="0041282A" w:rsidP="00643111">
      <w:pPr>
        <w:autoSpaceDE w:val="0"/>
        <w:autoSpaceDN w:val="0"/>
        <w:adjustRightInd w:val="0"/>
        <w:spacing w:line="360" w:lineRule="auto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="00177C1E" w:rsidRPr="006F36D4">
        <w:rPr>
          <w:b/>
          <w:sz w:val="26"/>
          <w:szCs w:val="26"/>
        </w:rPr>
        <w:t>«Арбитраж»</w:t>
      </w:r>
      <w:r w:rsidR="00177C1E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представлен следующий набор данных:</w:t>
      </w:r>
    </w:p>
    <w:p w14:paraId="648D989D" w14:textId="77777777" w:rsidR="0041282A" w:rsidRPr="006F36D4" w:rsidRDefault="0041282A" w:rsidP="00D84D70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Номер арбитражного дела;</w:t>
      </w:r>
    </w:p>
    <w:p w14:paraId="2724B38D" w14:textId="77777777" w:rsidR="0041282A" w:rsidRPr="006F36D4" w:rsidRDefault="00387284" w:rsidP="00D84D70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Дата последнего рассмотрения</w:t>
      </w:r>
      <w:r w:rsidR="0041282A" w:rsidRPr="006F36D4">
        <w:rPr>
          <w:sz w:val="26"/>
          <w:szCs w:val="26"/>
        </w:rPr>
        <w:t>;</w:t>
      </w:r>
    </w:p>
    <w:p w14:paraId="4608ED02" w14:textId="77777777" w:rsidR="00387284" w:rsidRPr="006F36D4" w:rsidRDefault="00387284" w:rsidP="00D84D70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Наименование судебного органа;</w:t>
      </w:r>
    </w:p>
    <w:p w14:paraId="5F7935D3" w14:textId="77777777" w:rsidR="0041282A" w:rsidRPr="006F36D4" w:rsidRDefault="00D84D70" w:rsidP="00D84D70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6F36D4">
        <w:rPr>
          <w:rFonts w:hint="eastAsia"/>
          <w:sz w:val="26"/>
          <w:szCs w:val="26"/>
        </w:rPr>
        <w:t>С</w:t>
      </w:r>
      <w:r w:rsidR="00387284" w:rsidRPr="006F36D4">
        <w:rPr>
          <w:sz w:val="26"/>
          <w:szCs w:val="26"/>
        </w:rPr>
        <w:t>умма иска;</w:t>
      </w:r>
    </w:p>
    <w:p w14:paraId="4812C029" w14:textId="77777777" w:rsidR="00387284" w:rsidRPr="006F36D4" w:rsidRDefault="00387284" w:rsidP="00D84D70">
      <w:pPr>
        <w:pStyle w:val="10"/>
        <w:numPr>
          <w:ilvl w:val="0"/>
          <w:numId w:val="15"/>
        </w:numPr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и др.</w:t>
      </w:r>
    </w:p>
    <w:p w14:paraId="1262BCF0" w14:textId="77777777" w:rsidR="002C62E6" w:rsidRPr="006F36D4" w:rsidRDefault="0041282A" w:rsidP="00D84D70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>По существующей на сегодня технологии, любое упоминание компании в</w:t>
      </w:r>
      <w:r w:rsidR="00D914AD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документах арбитражного судопроизвод</w:t>
      </w:r>
      <w:r w:rsidR="00D914AD" w:rsidRPr="006F36D4">
        <w:rPr>
          <w:sz w:val="26"/>
          <w:szCs w:val="26"/>
        </w:rPr>
        <w:t xml:space="preserve">ства, автоматически привязывает эту </w:t>
      </w:r>
      <w:r w:rsidRPr="006F36D4">
        <w:rPr>
          <w:sz w:val="26"/>
          <w:szCs w:val="26"/>
        </w:rPr>
        <w:t xml:space="preserve">компанию </w:t>
      </w:r>
      <w:r w:rsidR="00E06EC1" w:rsidRPr="006F36D4">
        <w:rPr>
          <w:sz w:val="26"/>
          <w:szCs w:val="26"/>
        </w:rPr>
        <w:t xml:space="preserve">к </w:t>
      </w:r>
      <w:r w:rsidRPr="006F36D4">
        <w:rPr>
          <w:sz w:val="26"/>
          <w:szCs w:val="26"/>
        </w:rPr>
        <w:t>системе в рамках аналитики арбитражных дел.</w:t>
      </w:r>
    </w:p>
    <w:p w14:paraId="70F70712" w14:textId="77777777" w:rsidR="002C62E6" w:rsidRPr="006F36D4" w:rsidRDefault="002C62E6" w:rsidP="00D84D70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правом верхнем углу страницы </w:t>
      </w:r>
      <w:r w:rsidR="000961C6" w:rsidRPr="006F36D4">
        <w:rPr>
          <w:sz w:val="26"/>
          <w:szCs w:val="26"/>
        </w:rPr>
        <w:t xml:space="preserve">раздела </w:t>
      </w:r>
      <w:r w:rsidR="000961C6" w:rsidRPr="006F36D4">
        <w:rPr>
          <w:b/>
          <w:sz w:val="26"/>
          <w:szCs w:val="26"/>
        </w:rPr>
        <w:t>«Арбитраж»</w:t>
      </w:r>
      <w:r w:rsidR="000961C6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отражается общее число найденных</w:t>
      </w:r>
      <w:r w:rsidR="00C1678E" w:rsidRPr="006F36D4">
        <w:rPr>
          <w:sz w:val="26"/>
          <w:szCs w:val="26"/>
        </w:rPr>
        <w:t xml:space="preserve"> арбитражных дел</w:t>
      </w:r>
      <w:r w:rsidRPr="006F36D4">
        <w:rPr>
          <w:sz w:val="26"/>
          <w:szCs w:val="26"/>
        </w:rPr>
        <w:t xml:space="preserve">. Для того, чтобы отфильтровать </w:t>
      </w:r>
      <w:r w:rsidR="00C1678E" w:rsidRPr="006F36D4">
        <w:rPr>
          <w:sz w:val="26"/>
          <w:szCs w:val="26"/>
        </w:rPr>
        <w:t>дела</w:t>
      </w:r>
      <w:r w:rsidRPr="006F36D4">
        <w:rPr>
          <w:sz w:val="26"/>
          <w:szCs w:val="26"/>
        </w:rPr>
        <w:t xml:space="preserve">, необходимо выбрать год в фильтре </w:t>
      </w:r>
      <w:r w:rsidRPr="006F36D4">
        <w:rPr>
          <w:b/>
          <w:sz w:val="26"/>
          <w:szCs w:val="26"/>
        </w:rPr>
        <w:t>«</w:t>
      </w:r>
      <w:r w:rsidR="00C1678E" w:rsidRPr="006F36D4">
        <w:rPr>
          <w:b/>
          <w:sz w:val="26"/>
          <w:szCs w:val="26"/>
        </w:rPr>
        <w:t>Арбитражные дела</w:t>
      </w:r>
      <w:r w:rsidRPr="006F36D4">
        <w:rPr>
          <w:b/>
          <w:sz w:val="26"/>
          <w:szCs w:val="26"/>
        </w:rPr>
        <w:t xml:space="preserve"> за ____»</w:t>
      </w:r>
      <w:r w:rsidRPr="006F36D4">
        <w:rPr>
          <w:sz w:val="26"/>
          <w:szCs w:val="26"/>
        </w:rPr>
        <w:t>. Спра</w:t>
      </w:r>
      <w:r w:rsidR="00FA2AF6" w:rsidRPr="006F36D4">
        <w:rPr>
          <w:sz w:val="26"/>
          <w:szCs w:val="26"/>
        </w:rPr>
        <w:t xml:space="preserve">ва сбоку отражается </w:t>
      </w:r>
      <w:r w:rsidR="00FA2AF6" w:rsidRPr="006F36D4">
        <w:rPr>
          <w:b/>
          <w:sz w:val="26"/>
          <w:szCs w:val="26"/>
        </w:rPr>
        <w:t>Статистика</w:t>
      </w:r>
      <w:r w:rsidR="00FA2AF6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 xml:space="preserve">по </w:t>
      </w:r>
      <w:r w:rsidR="00C1678E" w:rsidRPr="006F36D4">
        <w:rPr>
          <w:sz w:val="26"/>
          <w:szCs w:val="26"/>
        </w:rPr>
        <w:t>делам</w:t>
      </w:r>
      <w:r w:rsidRPr="006F36D4">
        <w:rPr>
          <w:sz w:val="26"/>
          <w:szCs w:val="26"/>
        </w:rPr>
        <w:t xml:space="preserve"> в разрезах </w:t>
      </w:r>
      <w:r w:rsidR="00C1678E" w:rsidRPr="006F36D4">
        <w:rPr>
          <w:sz w:val="26"/>
          <w:szCs w:val="26"/>
        </w:rPr>
        <w:t>Роль стороны, Судебный орган и Категория</w:t>
      </w:r>
      <w:r w:rsidRPr="006F36D4">
        <w:rPr>
          <w:sz w:val="26"/>
          <w:szCs w:val="26"/>
        </w:rPr>
        <w:t xml:space="preserve">. Нажав на соответствующие числовые значения из </w:t>
      </w:r>
      <w:r w:rsidR="00FA2AF6" w:rsidRPr="006F36D4">
        <w:rPr>
          <w:b/>
          <w:sz w:val="26"/>
          <w:szCs w:val="26"/>
        </w:rPr>
        <w:t>Статистики</w:t>
      </w:r>
      <w:r w:rsidRPr="006F36D4">
        <w:rPr>
          <w:sz w:val="26"/>
          <w:szCs w:val="26"/>
        </w:rPr>
        <w:t xml:space="preserve">, можно перейти на список отобранных </w:t>
      </w:r>
      <w:r w:rsidR="00C1678E" w:rsidRPr="006F36D4">
        <w:rPr>
          <w:sz w:val="26"/>
          <w:szCs w:val="26"/>
        </w:rPr>
        <w:t>арбитражных дел</w:t>
      </w:r>
      <w:r w:rsidRPr="006F36D4">
        <w:rPr>
          <w:sz w:val="26"/>
          <w:szCs w:val="26"/>
        </w:rPr>
        <w:t>.</w:t>
      </w:r>
    </w:p>
    <w:p w14:paraId="4FD72D1B" w14:textId="77777777" w:rsidR="00EF133B" w:rsidRPr="006F36D4" w:rsidRDefault="00EF133B" w:rsidP="00D84D70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sz w:val="26"/>
          <w:szCs w:val="26"/>
        </w:rPr>
      </w:pPr>
      <w:r w:rsidRPr="006F36D4">
        <w:rPr>
          <w:sz w:val="26"/>
          <w:szCs w:val="26"/>
        </w:rPr>
        <w:t xml:space="preserve">При нажатии на номер арбитражного дела происходит переход в </w:t>
      </w:r>
      <w:r w:rsidRPr="006F36D4">
        <w:rPr>
          <w:b/>
          <w:sz w:val="26"/>
          <w:szCs w:val="26"/>
        </w:rPr>
        <w:t>Картотеку арбитражных дел.</w:t>
      </w:r>
    </w:p>
    <w:p w14:paraId="0CEA507C" w14:textId="04088F83" w:rsidR="00F6781D" w:rsidRDefault="00F6781D" w:rsidP="00D84D70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Если у компании нет арбитражных дел, то раздел не отражается.</w:t>
      </w:r>
    </w:p>
    <w:p w14:paraId="6B50BD2F" w14:textId="390EB43D" w:rsidR="00563493" w:rsidRPr="006F36D4" w:rsidRDefault="00240494" w:rsidP="00D84D70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20077F">
        <w:rPr>
          <w:sz w:val="26"/>
          <w:szCs w:val="26"/>
        </w:rPr>
        <w:t>20 записей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Pr="00F20AA0">
        <w:rPr>
          <w:sz w:val="26"/>
          <w:szCs w:val="26"/>
        </w:rPr>
        <w:t>“Показать/Скрыть все”.</w:t>
      </w:r>
      <w:r w:rsidR="004A6C14">
        <w:rPr>
          <w:sz w:val="26"/>
          <w:szCs w:val="26"/>
        </w:rPr>
        <w:t xml:space="preserve"> </w:t>
      </w:r>
      <w:r w:rsidR="005D5DB8">
        <w:rPr>
          <w:sz w:val="26"/>
          <w:szCs w:val="26"/>
        </w:rPr>
        <w:t xml:space="preserve">Также есть возможность выгрузить файлы в форматах </w:t>
      </w:r>
      <w:r w:rsidR="005D5DB8">
        <w:rPr>
          <w:sz w:val="26"/>
          <w:szCs w:val="26"/>
          <w:lang w:val="en-US"/>
        </w:rPr>
        <w:t>PDF</w:t>
      </w:r>
      <w:r w:rsidR="005D5DB8" w:rsidRPr="00C10EFD">
        <w:rPr>
          <w:sz w:val="26"/>
          <w:szCs w:val="26"/>
        </w:rPr>
        <w:t xml:space="preserve"> </w:t>
      </w:r>
      <w:r w:rsidR="005D5DB8">
        <w:rPr>
          <w:sz w:val="26"/>
          <w:szCs w:val="26"/>
        </w:rPr>
        <w:t xml:space="preserve">или </w:t>
      </w:r>
      <w:r w:rsidR="005D5DB8">
        <w:rPr>
          <w:sz w:val="26"/>
          <w:szCs w:val="26"/>
          <w:lang w:val="en-US"/>
        </w:rPr>
        <w:t>Docx</w:t>
      </w:r>
      <w:r w:rsidR="005D5DB8" w:rsidRPr="00C10EFD">
        <w:rPr>
          <w:sz w:val="26"/>
          <w:szCs w:val="26"/>
        </w:rPr>
        <w:t>.</w:t>
      </w:r>
    </w:p>
    <w:p w14:paraId="1376B51B" w14:textId="042556C4" w:rsidR="008818BE" w:rsidRDefault="008818BE" w:rsidP="003C0426">
      <w:pPr>
        <w:pStyle w:val="10"/>
        <w:ind w:firstLine="0"/>
        <w:rPr>
          <w:sz w:val="26"/>
          <w:szCs w:val="26"/>
        </w:rPr>
      </w:pPr>
    </w:p>
    <w:p w14:paraId="2C7600B1" w14:textId="04B8AFBB" w:rsidR="00B41EE0" w:rsidRDefault="00E72E49" w:rsidP="003C0426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C3A4DAF" wp14:editId="4AF93CB1">
            <wp:extent cx="5940425" cy="277685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7831" w14:textId="77777777" w:rsidR="00CD72EF" w:rsidRPr="006F36D4" w:rsidRDefault="00CD72EF" w:rsidP="003C0426">
      <w:pPr>
        <w:pStyle w:val="10"/>
        <w:ind w:firstLine="0"/>
        <w:rPr>
          <w:sz w:val="26"/>
          <w:szCs w:val="26"/>
        </w:rPr>
      </w:pPr>
    </w:p>
    <w:p w14:paraId="6225D028" w14:textId="77777777" w:rsidR="004B142C" w:rsidRPr="006F36D4" w:rsidRDefault="00FF6CF2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197" w:name="_Toc167903393"/>
      <w:r w:rsidRPr="006F36D4">
        <w:rPr>
          <w:szCs w:val="26"/>
        </w:rPr>
        <w:t>Раздел «</w:t>
      </w:r>
      <w:r w:rsidR="004B142C" w:rsidRPr="006F36D4">
        <w:rPr>
          <w:szCs w:val="26"/>
        </w:rPr>
        <w:t>ФССП</w:t>
      </w:r>
      <w:r w:rsidRPr="006F36D4">
        <w:rPr>
          <w:szCs w:val="26"/>
        </w:rPr>
        <w:t>»</w:t>
      </w:r>
      <w:bookmarkEnd w:id="197"/>
    </w:p>
    <w:p w14:paraId="5FAF7EFF" w14:textId="77777777" w:rsidR="004A219F" w:rsidRPr="006F36D4" w:rsidRDefault="004A219F" w:rsidP="008818BE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="006E5A39" w:rsidRPr="006F36D4">
        <w:rPr>
          <w:b/>
          <w:sz w:val="26"/>
          <w:szCs w:val="26"/>
        </w:rPr>
        <w:t>«ФССП»</w:t>
      </w:r>
      <w:r w:rsidR="006E5A39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представлен следующий набор данных:</w:t>
      </w:r>
    </w:p>
    <w:p w14:paraId="6AA7EF20" w14:textId="77777777" w:rsidR="004A219F" w:rsidRPr="006F36D4" w:rsidRDefault="004A219F" w:rsidP="00AF46B6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Дата и номер документа</w:t>
      </w:r>
      <w:r w:rsidR="008818BE" w:rsidRPr="006F36D4">
        <w:rPr>
          <w:sz w:val="26"/>
          <w:szCs w:val="26"/>
        </w:rPr>
        <w:t>, тип документа</w:t>
      </w:r>
      <w:r w:rsidRPr="006F36D4">
        <w:rPr>
          <w:sz w:val="26"/>
          <w:szCs w:val="26"/>
        </w:rPr>
        <w:t>;</w:t>
      </w:r>
    </w:p>
    <w:p w14:paraId="478D8D72" w14:textId="77777777" w:rsidR="004A219F" w:rsidRPr="006F36D4" w:rsidRDefault="008818BE" w:rsidP="00AF46B6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Предмет</w:t>
      </w:r>
      <w:r w:rsidR="004A219F" w:rsidRPr="006F36D4">
        <w:rPr>
          <w:sz w:val="26"/>
          <w:szCs w:val="26"/>
        </w:rPr>
        <w:t xml:space="preserve"> исполнительного производства;</w:t>
      </w:r>
    </w:p>
    <w:p w14:paraId="1C781AB2" w14:textId="77777777" w:rsidR="004A219F" w:rsidRPr="006F36D4" w:rsidRDefault="004A219F" w:rsidP="00AF46B6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>Сумма непогашенной задолженности;</w:t>
      </w:r>
    </w:p>
    <w:p w14:paraId="46A4CEB1" w14:textId="77777777" w:rsidR="004A219F" w:rsidRPr="006F36D4" w:rsidRDefault="004A219F" w:rsidP="00AF46B6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Адрес отдела судебных приставов;</w:t>
      </w:r>
    </w:p>
    <w:p w14:paraId="3B9A46B3" w14:textId="77777777" w:rsidR="004A219F" w:rsidRPr="006F36D4" w:rsidRDefault="004A219F" w:rsidP="00AF46B6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 w:rsidRPr="006F36D4">
        <w:rPr>
          <w:sz w:val="26"/>
          <w:szCs w:val="26"/>
        </w:rPr>
        <w:t>и др.</w:t>
      </w:r>
    </w:p>
    <w:p w14:paraId="2897182C" w14:textId="77777777" w:rsidR="00F6781D" w:rsidRPr="006F36D4" w:rsidRDefault="00643111" w:rsidP="00643111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По существующей на сегодня технологии, любое упоминание названия компании и части ее юридического адреса в документах исполнительного судопроизводства, автоматически привязывает эту компанию к системе в рамках аналитики дел судебных приставов.</w:t>
      </w:r>
      <w:r w:rsidR="00F6781D" w:rsidRPr="006F36D4">
        <w:rPr>
          <w:sz w:val="26"/>
          <w:szCs w:val="26"/>
        </w:rPr>
        <w:t xml:space="preserve"> </w:t>
      </w:r>
    </w:p>
    <w:p w14:paraId="47870CFA" w14:textId="77777777" w:rsidR="00643111" w:rsidRPr="006F36D4" w:rsidRDefault="00F6781D" w:rsidP="00643111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Если документов ФССП нет, то раздел</w:t>
      </w:r>
      <w:r w:rsidR="001E60EF" w:rsidRPr="006F36D4">
        <w:rPr>
          <w:b/>
          <w:sz w:val="26"/>
          <w:szCs w:val="26"/>
        </w:rPr>
        <w:t xml:space="preserve"> </w:t>
      </w:r>
      <w:r w:rsidRPr="006F36D4">
        <w:rPr>
          <w:sz w:val="26"/>
          <w:szCs w:val="26"/>
        </w:rPr>
        <w:t>не отражается.</w:t>
      </w:r>
    </w:p>
    <w:p w14:paraId="70E406C2" w14:textId="77777777" w:rsidR="006A664F" w:rsidRDefault="008818BE" w:rsidP="00643111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правом верхнем углу страницы </w:t>
      </w:r>
      <w:r w:rsidR="001E60EF" w:rsidRPr="006F36D4">
        <w:rPr>
          <w:sz w:val="26"/>
          <w:szCs w:val="26"/>
        </w:rPr>
        <w:t xml:space="preserve">раздела </w:t>
      </w:r>
      <w:r w:rsidR="001E60EF" w:rsidRPr="006F36D4">
        <w:rPr>
          <w:b/>
          <w:sz w:val="26"/>
          <w:szCs w:val="26"/>
        </w:rPr>
        <w:t>«ФССП»</w:t>
      </w:r>
      <w:r w:rsidR="001E60EF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 xml:space="preserve">отражается общее число найденных документов ФССП. </w:t>
      </w:r>
    </w:p>
    <w:p w14:paraId="2309A71E" w14:textId="020FD6E9" w:rsidR="004A219F" w:rsidRDefault="008818BE" w:rsidP="00643111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отфильтровать документы, необходимо выбрать год в фильтре </w:t>
      </w:r>
      <w:r w:rsidRPr="006F36D4">
        <w:rPr>
          <w:b/>
          <w:sz w:val="26"/>
          <w:szCs w:val="26"/>
        </w:rPr>
        <w:t>«Исполнительные производства за ____ год».</w:t>
      </w:r>
      <w:r w:rsidRPr="006F36D4">
        <w:rPr>
          <w:sz w:val="26"/>
          <w:szCs w:val="26"/>
        </w:rPr>
        <w:t xml:space="preserve"> Справа сбоку отражается </w:t>
      </w:r>
      <w:r w:rsidR="00020EA2" w:rsidRPr="006F36D4">
        <w:rPr>
          <w:b/>
          <w:sz w:val="26"/>
          <w:szCs w:val="26"/>
        </w:rPr>
        <w:t xml:space="preserve">Статистика </w:t>
      </w:r>
      <w:r w:rsidR="00020EA2" w:rsidRPr="006F36D4">
        <w:rPr>
          <w:sz w:val="26"/>
          <w:szCs w:val="26"/>
        </w:rPr>
        <w:t>(аналитика)</w:t>
      </w:r>
      <w:r w:rsidRPr="006F36D4">
        <w:rPr>
          <w:sz w:val="26"/>
          <w:szCs w:val="26"/>
        </w:rPr>
        <w:t xml:space="preserve"> по документам в разрезах Тип документа и Предмет. Нажав на соответствующие числовые значения из </w:t>
      </w:r>
      <w:r w:rsidR="00020EA2" w:rsidRPr="006F36D4">
        <w:rPr>
          <w:b/>
          <w:sz w:val="26"/>
          <w:szCs w:val="26"/>
        </w:rPr>
        <w:t>Статистики</w:t>
      </w:r>
      <w:r w:rsidRPr="006F36D4">
        <w:rPr>
          <w:sz w:val="26"/>
          <w:szCs w:val="26"/>
        </w:rPr>
        <w:t>, можно перейти на список отобранных документов.</w:t>
      </w:r>
    </w:p>
    <w:p w14:paraId="4FD6E44E" w14:textId="277E3F13" w:rsidR="006A664F" w:rsidRDefault="006A664F" w:rsidP="006A664F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1F42C3">
        <w:rPr>
          <w:sz w:val="26"/>
          <w:szCs w:val="26"/>
        </w:rPr>
        <w:t>20 записей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D90F5E">
        <w:rPr>
          <w:sz w:val="26"/>
          <w:szCs w:val="26"/>
        </w:rPr>
        <w:t>«</w:t>
      </w:r>
      <w:r w:rsidRPr="00CD7C07">
        <w:rPr>
          <w:b/>
          <w:bCs/>
          <w:sz w:val="26"/>
          <w:szCs w:val="26"/>
        </w:rPr>
        <w:t>Показать/Скрыть все</w:t>
      </w:r>
      <w:r w:rsidR="00D90F5E">
        <w:rPr>
          <w:sz w:val="26"/>
          <w:szCs w:val="26"/>
        </w:rPr>
        <w:t>»</w:t>
      </w:r>
      <w:r w:rsidR="00D90F5E" w:rsidRPr="00F20AA0">
        <w:rPr>
          <w:sz w:val="26"/>
          <w:szCs w:val="26"/>
        </w:rPr>
        <w:t>.</w:t>
      </w:r>
    </w:p>
    <w:p w14:paraId="34B4536E" w14:textId="30CB5C59" w:rsidR="006A664F" w:rsidRPr="00DC45E8" w:rsidRDefault="006A664F" w:rsidP="00626FC9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 w:rsidRPr="00C10EF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или </w:t>
      </w:r>
      <w:r>
        <w:rPr>
          <w:sz w:val="26"/>
          <w:szCs w:val="26"/>
          <w:lang w:val="en-US"/>
        </w:rPr>
        <w:t>Docx</w:t>
      </w:r>
      <w:r w:rsidRPr="00C10EFD">
        <w:rPr>
          <w:sz w:val="26"/>
          <w:szCs w:val="26"/>
        </w:rPr>
        <w:t>.</w:t>
      </w:r>
    </w:p>
    <w:p w14:paraId="445CEAA3" w14:textId="77777777" w:rsidR="00176F16" w:rsidRPr="006F36D4" w:rsidRDefault="00176F16" w:rsidP="00643111">
      <w:pPr>
        <w:pStyle w:val="10"/>
        <w:ind w:firstLine="709"/>
        <w:rPr>
          <w:sz w:val="26"/>
          <w:szCs w:val="26"/>
        </w:rPr>
      </w:pPr>
    </w:p>
    <w:p w14:paraId="3BA246A8" w14:textId="31467347" w:rsidR="004A219F" w:rsidRDefault="004A219F" w:rsidP="004A219F">
      <w:pPr>
        <w:pStyle w:val="10"/>
        <w:ind w:firstLine="0"/>
        <w:rPr>
          <w:sz w:val="26"/>
          <w:szCs w:val="26"/>
        </w:rPr>
      </w:pPr>
    </w:p>
    <w:p w14:paraId="183DE8FD" w14:textId="79408DE7" w:rsidR="00481393" w:rsidRDefault="00DE36CC" w:rsidP="004A219F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C90D420" wp14:editId="2EAC1173">
            <wp:extent cx="5940425" cy="274066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73E5" w14:textId="77777777" w:rsidR="00714FC3" w:rsidRDefault="00714FC3">
      <w:pPr>
        <w:spacing w:after="160" w:line="259" w:lineRule="auto"/>
        <w:rPr>
          <w:sz w:val="26"/>
          <w:szCs w:val="26"/>
        </w:rPr>
      </w:pPr>
    </w:p>
    <w:p w14:paraId="76D4025D" w14:textId="6AC77598" w:rsidR="00E87267" w:rsidRPr="006F36D4" w:rsidRDefault="00E87267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198" w:name="_Toc167903394"/>
      <w:r w:rsidRPr="006F36D4">
        <w:rPr>
          <w:szCs w:val="26"/>
        </w:rPr>
        <w:lastRenderedPageBreak/>
        <w:t>Раздел «</w:t>
      </w:r>
      <w:r>
        <w:rPr>
          <w:szCs w:val="26"/>
        </w:rPr>
        <w:t>Субсидии</w:t>
      </w:r>
      <w:r w:rsidRPr="006F36D4">
        <w:rPr>
          <w:szCs w:val="26"/>
        </w:rPr>
        <w:t>»</w:t>
      </w:r>
      <w:bookmarkEnd w:id="198"/>
    </w:p>
    <w:p w14:paraId="3E6B9263" w14:textId="77777777" w:rsidR="00FA7F2D" w:rsidRPr="006F36D4" w:rsidRDefault="00E87267" w:rsidP="00FA7F2D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 w:rsidR="00FA7F2D">
        <w:rPr>
          <w:b/>
          <w:sz w:val="26"/>
          <w:szCs w:val="26"/>
        </w:rPr>
        <w:t>Субсидии</w:t>
      </w:r>
      <w:r w:rsidR="00FA7F2D" w:rsidRPr="006F36D4">
        <w:rPr>
          <w:b/>
          <w:sz w:val="26"/>
          <w:szCs w:val="26"/>
        </w:rPr>
        <w:t>»</w:t>
      </w:r>
      <w:r w:rsidR="00FA7F2D">
        <w:rPr>
          <w:sz w:val="26"/>
          <w:szCs w:val="26"/>
        </w:rPr>
        <w:t xml:space="preserve"> </w:t>
      </w:r>
      <w:r w:rsidR="00FA7F2D" w:rsidRPr="006F36D4">
        <w:rPr>
          <w:sz w:val="26"/>
          <w:szCs w:val="26"/>
        </w:rPr>
        <w:t>представлен следующий набор данных:</w:t>
      </w:r>
    </w:p>
    <w:p w14:paraId="3FDBA952" w14:textId="77777777" w:rsidR="00FA7F2D" w:rsidRPr="006F36D4" w:rsidRDefault="00FA7F2D" w:rsidP="00FA7F2D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 w:rsidRPr="00FA7F2D">
        <w:rPr>
          <w:sz w:val="26"/>
          <w:szCs w:val="26"/>
        </w:rPr>
        <w:t>Уникальный реестровый номер</w:t>
      </w:r>
      <w:r w:rsidRPr="006F36D4">
        <w:rPr>
          <w:sz w:val="26"/>
          <w:szCs w:val="26"/>
        </w:rPr>
        <w:t>;</w:t>
      </w:r>
    </w:p>
    <w:p w14:paraId="68FB81F5" w14:textId="77777777" w:rsidR="00FA7F2D" w:rsidRPr="006F36D4" w:rsidRDefault="00FA7F2D" w:rsidP="00FA7F2D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Дат</w:t>
      </w:r>
      <w:r w:rsidR="00A075D5">
        <w:rPr>
          <w:sz w:val="26"/>
          <w:szCs w:val="26"/>
        </w:rPr>
        <w:t>ы</w:t>
      </w:r>
      <w:r>
        <w:rPr>
          <w:sz w:val="26"/>
          <w:szCs w:val="26"/>
        </w:rPr>
        <w:t xml:space="preserve"> заключения и обновления дела</w:t>
      </w:r>
      <w:r w:rsidRPr="006F36D4">
        <w:rPr>
          <w:sz w:val="26"/>
          <w:szCs w:val="26"/>
        </w:rPr>
        <w:t>;</w:t>
      </w:r>
    </w:p>
    <w:p w14:paraId="13B585AC" w14:textId="77777777" w:rsidR="00FA7F2D" w:rsidRPr="006F36D4" w:rsidRDefault="00ED23A5" w:rsidP="00FA7F2D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 w:rsidRPr="00ED23A5">
        <w:rPr>
          <w:sz w:val="26"/>
          <w:szCs w:val="26"/>
        </w:rPr>
        <w:t>Размер субсидии (руб</w:t>
      </w:r>
      <w:r w:rsidR="00FA4F4B">
        <w:rPr>
          <w:sz w:val="26"/>
          <w:szCs w:val="26"/>
        </w:rPr>
        <w:t>.</w:t>
      </w:r>
      <w:r w:rsidRPr="00ED23A5">
        <w:rPr>
          <w:sz w:val="26"/>
          <w:szCs w:val="26"/>
        </w:rPr>
        <w:t>)</w:t>
      </w:r>
      <w:r w:rsidR="00FA7F2D" w:rsidRPr="006F36D4">
        <w:rPr>
          <w:sz w:val="26"/>
          <w:szCs w:val="26"/>
        </w:rPr>
        <w:t>;</w:t>
      </w:r>
    </w:p>
    <w:p w14:paraId="35D5E004" w14:textId="77777777" w:rsidR="00FA7F2D" w:rsidRDefault="00ED23A5" w:rsidP="00FA7F2D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 w:rsidRPr="00ED23A5">
        <w:rPr>
          <w:sz w:val="26"/>
          <w:szCs w:val="26"/>
        </w:rPr>
        <w:t xml:space="preserve">Наименование </w:t>
      </w:r>
      <w:r w:rsidR="00B6786E" w:rsidRPr="00ED23A5">
        <w:rPr>
          <w:sz w:val="26"/>
          <w:szCs w:val="26"/>
        </w:rPr>
        <w:t>ГРБС</w:t>
      </w:r>
      <w:r w:rsidR="00B6786E">
        <w:rPr>
          <w:sz w:val="26"/>
          <w:szCs w:val="26"/>
        </w:rPr>
        <w:t xml:space="preserve"> (</w:t>
      </w:r>
      <w:r w:rsidR="00436349">
        <w:rPr>
          <w:sz w:val="26"/>
          <w:szCs w:val="26"/>
        </w:rPr>
        <w:t>Гл</w:t>
      </w:r>
      <w:r w:rsidR="00436349" w:rsidRPr="00375197">
        <w:rPr>
          <w:sz w:val="26"/>
          <w:szCs w:val="26"/>
        </w:rPr>
        <w:t>авный распорядитель бюджетных средств</w:t>
      </w:r>
      <w:r w:rsidR="00436349">
        <w:rPr>
          <w:sz w:val="26"/>
          <w:szCs w:val="26"/>
        </w:rPr>
        <w:t>)</w:t>
      </w:r>
      <w:r w:rsidR="00FA7F2D" w:rsidRPr="00ED23A5">
        <w:rPr>
          <w:sz w:val="26"/>
          <w:szCs w:val="26"/>
        </w:rPr>
        <w:t>;</w:t>
      </w:r>
    </w:p>
    <w:p w14:paraId="68FFCCB2" w14:textId="77777777" w:rsidR="00ED23A5" w:rsidRDefault="00ED23A5" w:rsidP="00FA7F2D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Сторона;</w:t>
      </w:r>
    </w:p>
    <w:p w14:paraId="385CC14D" w14:textId="77777777" w:rsidR="00583CAC" w:rsidRPr="00583CAC" w:rsidRDefault="00583CAC" w:rsidP="00583CA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583CAC">
        <w:rPr>
          <w:sz w:val="26"/>
          <w:szCs w:val="26"/>
        </w:rPr>
        <w:t>Если документов</w:t>
      </w:r>
      <w:r>
        <w:rPr>
          <w:sz w:val="26"/>
          <w:szCs w:val="26"/>
        </w:rPr>
        <w:t xml:space="preserve"> субсидии</w:t>
      </w:r>
      <w:r w:rsidRPr="00583CAC">
        <w:rPr>
          <w:sz w:val="26"/>
          <w:szCs w:val="26"/>
        </w:rPr>
        <w:t xml:space="preserve"> нет, то раздел не отражается.</w:t>
      </w:r>
    </w:p>
    <w:p w14:paraId="59706B62" w14:textId="25424BEC" w:rsidR="00583CAC" w:rsidRDefault="00583CAC" w:rsidP="00583CA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правом верхнем углу страницы раздела </w:t>
      </w:r>
      <w:r w:rsidRPr="006F36D4">
        <w:rPr>
          <w:b/>
          <w:sz w:val="26"/>
          <w:szCs w:val="26"/>
        </w:rPr>
        <w:t>«</w:t>
      </w:r>
      <w:r w:rsidR="00E669B8">
        <w:rPr>
          <w:b/>
          <w:sz w:val="26"/>
          <w:szCs w:val="26"/>
        </w:rPr>
        <w:t>Субсидии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отражается общее число найденных документов </w:t>
      </w:r>
      <w:r w:rsidR="00AE4778">
        <w:rPr>
          <w:sz w:val="26"/>
          <w:szCs w:val="26"/>
        </w:rPr>
        <w:t>Субсидии</w:t>
      </w:r>
      <w:r w:rsidRPr="006F36D4">
        <w:rPr>
          <w:sz w:val="26"/>
          <w:szCs w:val="26"/>
        </w:rPr>
        <w:t xml:space="preserve">. Для того, чтобы отфильтровать документы, необходимо выбрать год в фильтре </w:t>
      </w:r>
      <w:r w:rsidRPr="006F36D4">
        <w:rPr>
          <w:b/>
          <w:sz w:val="26"/>
          <w:szCs w:val="26"/>
        </w:rPr>
        <w:t>«</w:t>
      </w:r>
      <w:r w:rsidR="00F00AD6">
        <w:rPr>
          <w:b/>
          <w:sz w:val="26"/>
          <w:szCs w:val="26"/>
        </w:rPr>
        <w:t>Г</w:t>
      </w:r>
      <w:r w:rsidR="00580A69">
        <w:rPr>
          <w:b/>
          <w:sz w:val="26"/>
          <w:szCs w:val="26"/>
        </w:rPr>
        <w:t>осрасходы</w:t>
      </w:r>
      <w:r w:rsidR="00F00AD6">
        <w:rPr>
          <w:b/>
          <w:sz w:val="26"/>
          <w:szCs w:val="26"/>
        </w:rPr>
        <w:t xml:space="preserve">: Субсидии </w:t>
      </w:r>
      <w:r w:rsidRPr="006F36D4">
        <w:rPr>
          <w:b/>
          <w:sz w:val="26"/>
          <w:szCs w:val="26"/>
        </w:rPr>
        <w:t>за ____».</w:t>
      </w:r>
      <w:r w:rsidRPr="006F36D4">
        <w:rPr>
          <w:sz w:val="26"/>
          <w:szCs w:val="26"/>
        </w:rPr>
        <w:t xml:space="preserve"> Справа сбоку отражается </w:t>
      </w:r>
      <w:r w:rsidRPr="006F36D4">
        <w:rPr>
          <w:b/>
          <w:sz w:val="26"/>
          <w:szCs w:val="26"/>
        </w:rPr>
        <w:t xml:space="preserve">Статистика </w:t>
      </w:r>
      <w:r w:rsidRPr="006F36D4">
        <w:rPr>
          <w:sz w:val="26"/>
          <w:szCs w:val="26"/>
        </w:rPr>
        <w:t xml:space="preserve">по документам в разрезах Тип </w:t>
      </w:r>
      <w:r w:rsidR="0037655C">
        <w:rPr>
          <w:sz w:val="26"/>
          <w:szCs w:val="26"/>
        </w:rPr>
        <w:t>соглашения</w:t>
      </w:r>
      <w:r w:rsidRPr="006F36D4">
        <w:rPr>
          <w:sz w:val="26"/>
          <w:szCs w:val="26"/>
        </w:rPr>
        <w:t xml:space="preserve"> и </w:t>
      </w:r>
      <w:r w:rsidR="0037655C">
        <w:rPr>
          <w:sz w:val="26"/>
          <w:szCs w:val="26"/>
        </w:rPr>
        <w:t>Сторона</w:t>
      </w:r>
      <w:r w:rsidRPr="006F36D4">
        <w:rPr>
          <w:sz w:val="26"/>
          <w:szCs w:val="26"/>
        </w:rPr>
        <w:t xml:space="preserve">. Нажав на соответствующие числовые значения из </w:t>
      </w:r>
      <w:r w:rsidRPr="006F36D4">
        <w:rPr>
          <w:b/>
          <w:sz w:val="26"/>
          <w:szCs w:val="26"/>
        </w:rPr>
        <w:t>Статистики</w:t>
      </w:r>
      <w:r w:rsidRPr="006F36D4">
        <w:rPr>
          <w:sz w:val="26"/>
          <w:szCs w:val="26"/>
        </w:rPr>
        <w:t>, можно перейти на список отобранных документов.</w:t>
      </w:r>
    </w:p>
    <w:p w14:paraId="7B675A52" w14:textId="76C1272F" w:rsidR="00F20AA0" w:rsidRDefault="007478C9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="00F20AA0"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="00F20AA0" w:rsidRPr="00F20AA0">
        <w:rPr>
          <w:sz w:val="26"/>
          <w:szCs w:val="26"/>
        </w:rPr>
        <w:t>по умолчанию (</w:t>
      </w:r>
      <w:r w:rsidR="001F42C3">
        <w:rPr>
          <w:sz w:val="26"/>
          <w:szCs w:val="26"/>
        </w:rPr>
        <w:t>20 записей</w:t>
      </w:r>
      <w:r w:rsidR="00F20AA0"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3878A7">
        <w:rPr>
          <w:sz w:val="26"/>
          <w:szCs w:val="26"/>
        </w:rPr>
        <w:t>«</w:t>
      </w:r>
      <w:r w:rsidR="00F20AA0" w:rsidRPr="00CD7C07">
        <w:rPr>
          <w:b/>
          <w:bCs/>
          <w:sz w:val="26"/>
          <w:szCs w:val="26"/>
        </w:rPr>
        <w:t>Показать/Скрыть все</w:t>
      </w:r>
      <w:r w:rsidR="003878A7">
        <w:rPr>
          <w:sz w:val="26"/>
          <w:szCs w:val="26"/>
        </w:rPr>
        <w:t>»</w:t>
      </w:r>
      <w:r w:rsidR="003878A7" w:rsidRPr="00F20AA0">
        <w:rPr>
          <w:sz w:val="26"/>
          <w:szCs w:val="26"/>
        </w:rPr>
        <w:t>.</w:t>
      </w:r>
    </w:p>
    <w:p w14:paraId="16C8F376" w14:textId="79C78449" w:rsidR="006059FC" w:rsidRDefault="00563116" w:rsidP="00583CA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 w:rsidRPr="00C10EF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или </w:t>
      </w:r>
      <w:r>
        <w:rPr>
          <w:sz w:val="26"/>
          <w:szCs w:val="26"/>
          <w:lang w:val="en-US"/>
        </w:rPr>
        <w:t>Docx</w:t>
      </w:r>
      <w:r w:rsidRPr="00C10EFD">
        <w:rPr>
          <w:sz w:val="26"/>
          <w:szCs w:val="26"/>
        </w:rPr>
        <w:t>.</w:t>
      </w:r>
    </w:p>
    <w:p w14:paraId="762AE4A5" w14:textId="77777777" w:rsidR="00AA2D72" w:rsidRPr="006F36D4" w:rsidRDefault="00AA2D72" w:rsidP="00583CAC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</w:p>
    <w:p w14:paraId="03508CFB" w14:textId="7C91106B" w:rsidR="000C02F2" w:rsidRPr="00BE3F01" w:rsidRDefault="00CC4324" w:rsidP="00133FEF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42FD3D4" wp14:editId="52EC98A8">
            <wp:extent cx="5940425" cy="279209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0582" w14:textId="17969B42" w:rsidR="00945FEB" w:rsidRPr="006F36D4" w:rsidRDefault="00945FEB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199" w:name="_Toc167903395"/>
      <w:r w:rsidRPr="006F36D4">
        <w:rPr>
          <w:szCs w:val="26"/>
        </w:rPr>
        <w:t>Раздел «</w:t>
      </w:r>
      <w:r>
        <w:rPr>
          <w:szCs w:val="26"/>
        </w:rPr>
        <w:t>Бюджеты</w:t>
      </w:r>
      <w:r w:rsidRPr="006F36D4">
        <w:rPr>
          <w:szCs w:val="26"/>
        </w:rPr>
        <w:t>»</w:t>
      </w:r>
      <w:bookmarkEnd w:id="199"/>
    </w:p>
    <w:p w14:paraId="2D1ED854" w14:textId="3D1A190F" w:rsidR="00CA3588" w:rsidRPr="006F36D4" w:rsidRDefault="00CA3588" w:rsidP="00CA3588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Бюджеты</w:t>
      </w:r>
      <w:r w:rsidRPr="006F36D4">
        <w:rPr>
          <w:b/>
          <w:sz w:val="26"/>
          <w:szCs w:val="26"/>
        </w:rPr>
        <w:t>»</w:t>
      </w:r>
      <w:r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представлен следующий набор данных:</w:t>
      </w:r>
    </w:p>
    <w:p w14:paraId="135DC84A" w14:textId="4173709E" w:rsidR="00CA3588" w:rsidRDefault="009B7F81" w:rsidP="00CA3588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lastRenderedPageBreak/>
        <w:t>КБК</w:t>
      </w:r>
      <w:r w:rsidR="0001349B">
        <w:rPr>
          <w:sz w:val="26"/>
          <w:szCs w:val="26"/>
        </w:rPr>
        <w:t xml:space="preserve"> (код бюджетной классификации)</w:t>
      </w:r>
      <w:r w:rsidR="00CA3588" w:rsidRPr="006F36D4">
        <w:rPr>
          <w:sz w:val="26"/>
          <w:szCs w:val="26"/>
        </w:rPr>
        <w:t>;</w:t>
      </w:r>
    </w:p>
    <w:p w14:paraId="6D81BE58" w14:textId="2DCEA0F2" w:rsidR="009B7F81" w:rsidRDefault="009B7F81" w:rsidP="00CA3588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Год;</w:t>
      </w:r>
    </w:p>
    <w:p w14:paraId="6B012999" w14:textId="666492BA" w:rsidR="003201DA" w:rsidRDefault="003201DA" w:rsidP="00CA3588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Направление расходов;</w:t>
      </w:r>
    </w:p>
    <w:p w14:paraId="3B5DD34B" w14:textId="10599D26" w:rsidR="003201DA" w:rsidRPr="006F36D4" w:rsidRDefault="003201DA" w:rsidP="00CA3588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Вид расходов;</w:t>
      </w:r>
    </w:p>
    <w:p w14:paraId="64738C0F" w14:textId="77777777" w:rsidR="00CA3588" w:rsidRDefault="00CA3588" w:rsidP="00CA3588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И др.</w:t>
      </w:r>
    </w:p>
    <w:p w14:paraId="3FD1094B" w14:textId="671896A8" w:rsidR="00CA3588" w:rsidRPr="00583CAC" w:rsidRDefault="00CA3588" w:rsidP="00CA3588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583CAC">
        <w:rPr>
          <w:sz w:val="26"/>
          <w:szCs w:val="26"/>
        </w:rPr>
        <w:t xml:space="preserve">Если </w:t>
      </w:r>
      <w:r w:rsidR="00DC2FD2">
        <w:rPr>
          <w:sz w:val="26"/>
          <w:szCs w:val="26"/>
        </w:rPr>
        <w:t xml:space="preserve">данных по </w:t>
      </w:r>
      <w:r w:rsidR="003201DA">
        <w:rPr>
          <w:sz w:val="26"/>
          <w:szCs w:val="26"/>
        </w:rPr>
        <w:t>бюджет</w:t>
      </w:r>
      <w:r w:rsidR="00DC2FD2">
        <w:rPr>
          <w:sz w:val="26"/>
          <w:szCs w:val="26"/>
        </w:rPr>
        <w:t>ам</w:t>
      </w:r>
      <w:r w:rsidR="003201DA">
        <w:rPr>
          <w:sz w:val="26"/>
          <w:szCs w:val="26"/>
        </w:rPr>
        <w:t xml:space="preserve"> </w:t>
      </w:r>
      <w:r w:rsidRPr="00583CAC">
        <w:rPr>
          <w:sz w:val="26"/>
          <w:szCs w:val="26"/>
        </w:rPr>
        <w:t>нет, то раздел не отражается.</w:t>
      </w:r>
    </w:p>
    <w:p w14:paraId="515E6706" w14:textId="3558A8FD" w:rsidR="00CA3588" w:rsidRDefault="00CA3588" w:rsidP="00CA3588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отфильтровать </w:t>
      </w:r>
      <w:r w:rsidR="004D31AB">
        <w:rPr>
          <w:sz w:val="26"/>
          <w:szCs w:val="26"/>
        </w:rPr>
        <w:t>данные за год</w:t>
      </w:r>
      <w:r w:rsidRPr="006F36D4">
        <w:rPr>
          <w:sz w:val="26"/>
          <w:szCs w:val="26"/>
        </w:rPr>
        <w:t xml:space="preserve">, необходимо выбрать год в фильтре </w:t>
      </w:r>
      <w:r w:rsidRPr="006F36D4">
        <w:rPr>
          <w:b/>
          <w:sz w:val="26"/>
          <w:szCs w:val="26"/>
        </w:rPr>
        <w:t>«</w:t>
      </w:r>
      <w:r w:rsidR="003201DA">
        <w:rPr>
          <w:b/>
          <w:sz w:val="26"/>
          <w:szCs w:val="26"/>
        </w:rPr>
        <w:t>Госрасходы за</w:t>
      </w:r>
      <w:r w:rsidRPr="006F36D4">
        <w:rPr>
          <w:b/>
          <w:sz w:val="26"/>
          <w:szCs w:val="26"/>
        </w:rPr>
        <w:t xml:space="preserve"> ____».</w:t>
      </w:r>
    </w:p>
    <w:p w14:paraId="0A824AEA" w14:textId="58047B1D" w:rsidR="0038116E" w:rsidRDefault="006B030F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2C3F19">
        <w:rPr>
          <w:sz w:val="26"/>
          <w:szCs w:val="26"/>
        </w:rPr>
        <w:t>20 записей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3F2980">
        <w:rPr>
          <w:sz w:val="26"/>
          <w:szCs w:val="26"/>
        </w:rPr>
        <w:t>«</w:t>
      </w:r>
      <w:r w:rsidRPr="00CD7C07">
        <w:rPr>
          <w:b/>
          <w:bCs/>
          <w:sz w:val="26"/>
          <w:szCs w:val="26"/>
        </w:rPr>
        <w:t>Показать/Скрыть все</w:t>
      </w:r>
      <w:r w:rsidR="003F2980">
        <w:rPr>
          <w:sz w:val="26"/>
          <w:szCs w:val="26"/>
        </w:rPr>
        <w:t>»</w:t>
      </w:r>
      <w:r w:rsidRPr="00F20AA0">
        <w:rPr>
          <w:sz w:val="26"/>
          <w:szCs w:val="26"/>
        </w:rPr>
        <w:t>.</w:t>
      </w:r>
      <w:r w:rsidR="009F06BD">
        <w:rPr>
          <w:sz w:val="26"/>
          <w:szCs w:val="26"/>
        </w:rPr>
        <w:t xml:space="preserve"> </w:t>
      </w:r>
    </w:p>
    <w:p w14:paraId="1F2C38DB" w14:textId="6EF3654E" w:rsidR="00945FEB" w:rsidRDefault="00CA3588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 w:rsidRPr="00C10EF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или </w:t>
      </w:r>
      <w:r>
        <w:rPr>
          <w:sz w:val="26"/>
          <w:szCs w:val="26"/>
          <w:lang w:val="en-US"/>
        </w:rPr>
        <w:t>Docx</w:t>
      </w:r>
      <w:r w:rsidRPr="00C10EFD">
        <w:rPr>
          <w:sz w:val="26"/>
          <w:szCs w:val="26"/>
        </w:rPr>
        <w:t>.</w:t>
      </w:r>
    </w:p>
    <w:p w14:paraId="255C7D50" w14:textId="3EF3E306" w:rsidR="00945FEB" w:rsidRDefault="00945FEB" w:rsidP="00133FEF">
      <w:pPr>
        <w:pStyle w:val="10"/>
        <w:ind w:firstLine="0"/>
        <w:rPr>
          <w:sz w:val="26"/>
          <w:szCs w:val="26"/>
        </w:rPr>
      </w:pPr>
    </w:p>
    <w:p w14:paraId="50B64BD1" w14:textId="334D7B53" w:rsidR="006E08A1" w:rsidRDefault="00824875" w:rsidP="00133FEF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3E80EE94" wp14:editId="613E9797">
            <wp:extent cx="5940425" cy="275018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98C" w14:textId="77777777" w:rsidR="00475373" w:rsidRDefault="00475373" w:rsidP="00133FEF">
      <w:pPr>
        <w:pStyle w:val="10"/>
        <w:ind w:firstLine="0"/>
        <w:rPr>
          <w:sz w:val="26"/>
          <w:szCs w:val="26"/>
        </w:rPr>
      </w:pPr>
    </w:p>
    <w:p w14:paraId="443D3653" w14:textId="77777777" w:rsidR="009A098B" w:rsidRPr="006F36D4" w:rsidRDefault="009A098B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200" w:name="_Toc167903396"/>
      <w:r w:rsidRPr="006F36D4">
        <w:rPr>
          <w:szCs w:val="26"/>
        </w:rPr>
        <w:t>Раздел «</w:t>
      </w:r>
      <w:r>
        <w:rPr>
          <w:szCs w:val="26"/>
        </w:rPr>
        <w:t>Товарные знаки</w:t>
      </w:r>
      <w:r w:rsidRPr="006F36D4">
        <w:rPr>
          <w:szCs w:val="26"/>
        </w:rPr>
        <w:t>»</w:t>
      </w:r>
      <w:bookmarkEnd w:id="200"/>
    </w:p>
    <w:p w14:paraId="7B59F062" w14:textId="77777777" w:rsidR="00B236AE" w:rsidRPr="006F36D4" w:rsidRDefault="00B236AE" w:rsidP="00B236AE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 w:rsidR="00E9161A">
        <w:rPr>
          <w:b/>
          <w:sz w:val="26"/>
          <w:szCs w:val="26"/>
        </w:rPr>
        <w:t>Товарные знаки</w:t>
      </w:r>
      <w:r w:rsidRPr="006F36D4">
        <w:rPr>
          <w:b/>
          <w:sz w:val="26"/>
          <w:szCs w:val="26"/>
        </w:rPr>
        <w:t>»</w:t>
      </w:r>
      <w:r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представлен следующий набор данных:</w:t>
      </w:r>
    </w:p>
    <w:p w14:paraId="4467D577" w14:textId="77777777" w:rsidR="00B236AE" w:rsidRPr="006F36D4" w:rsidRDefault="00B236AE" w:rsidP="00B236AE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Номер государственной регистрации</w:t>
      </w:r>
      <w:r w:rsidRPr="006F36D4">
        <w:rPr>
          <w:sz w:val="26"/>
          <w:szCs w:val="26"/>
        </w:rPr>
        <w:t>;</w:t>
      </w:r>
    </w:p>
    <w:p w14:paraId="5E75056E" w14:textId="77777777" w:rsidR="00B236AE" w:rsidRPr="006F36D4" w:rsidRDefault="00B236AE" w:rsidP="00B236AE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Дата подачи заявки</w:t>
      </w:r>
      <w:r w:rsidRPr="006F36D4">
        <w:rPr>
          <w:sz w:val="26"/>
          <w:szCs w:val="26"/>
        </w:rPr>
        <w:t>;</w:t>
      </w:r>
    </w:p>
    <w:p w14:paraId="4A5E2693" w14:textId="77777777" w:rsidR="00B236AE" w:rsidRPr="006F36D4" w:rsidRDefault="00B236AE" w:rsidP="00B236AE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Номер заявки</w:t>
      </w:r>
      <w:r w:rsidRPr="006F36D4">
        <w:rPr>
          <w:sz w:val="26"/>
          <w:szCs w:val="26"/>
        </w:rPr>
        <w:t>;</w:t>
      </w:r>
    </w:p>
    <w:p w14:paraId="18FAB889" w14:textId="77777777" w:rsidR="00B236AE" w:rsidRDefault="00E73AB6" w:rsidP="00B236AE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Дата государственной регистрации</w:t>
      </w:r>
      <w:r w:rsidR="00B236AE" w:rsidRPr="00ED23A5">
        <w:rPr>
          <w:sz w:val="26"/>
          <w:szCs w:val="26"/>
        </w:rPr>
        <w:t>;</w:t>
      </w:r>
    </w:p>
    <w:p w14:paraId="65861F28" w14:textId="77777777" w:rsidR="00B236AE" w:rsidRDefault="00AD3FD2" w:rsidP="00B236AE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И др.</w:t>
      </w:r>
    </w:p>
    <w:p w14:paraId="656634FE" w14:textId="77777777" w:rsidR="00B236AE" w:rsidRPr="00583CAC" w:rsidRDefault="00B236AE" w:rsidP="00B236AE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583CAC">
        <w:rPr>
          <w:sz w:val="26"/>
          <w:szCs w:val="26"/>
        </w:rPr>
        <w:lastRenderedPageBreak/>
        <w:t xml:space="preserve">Если </w:t>
      </w:r>
      <w:r w:rsidR="00CB3A67">
        <w:rPr>
          <w:sz w:val="26"/>
          <w:szCs w:val="26"/>
        </w:rPr>
        <w:t xml:space="preserve">товарных знаков </w:t>
      </w:r>
      <w:r w:rsidRPr="00583CAC">
        <w:rPr>
          <w:sz w:val="26"/>
          <w:szCs w:val="26"/>
        </w:rPr>
        <w:t>нет, то раздел не отражается.</w:t>
      </w:r>
    </w:p>
    <w:p w14:paraId="1D0BF0F5" w14:textId="6845C7D1" w:rsidR="006059FC" w:rsidRDefault="00B236AE" w:rsidP="008749B1">
      <w:pPr>
        <w:autoSpaceDE w:val="0"/>
        <w:autoSpaceDN w:val="0"/>
        <w:adjustRightInd w:val="0"/>
        <w:spacing w:line="360" w:lineRule="auto"/>
        <w:ind w:firstLine="709"/>
        <w:jc w:val="both"/>
        <w:rPr>
          <w:b/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отфильтровать документы, необходимо выбрать год в фильтре </w:t>
      </w:r>
      <w:r w:rsidRPr="006F36D4">
        <w:rPr>
          <w:b/>
          <w:sz w:val="26"/>
          <w:szCs w:val="26"/>
        </w:rPr>
        <w:t>«</w:t>
      </w:r>
      <w:r w:rsidR="000C02F2">
        <w:rPr>
          <w:b/>
          <w:sz w:val="26"/>
          <w:szCs w:val="26"/>
        </w:rPr>
        <w:t>За период</w:t>
      </w:r>
      <w:r w:rsidRPr="006F36D4">
        <w:rPr>
          <w:b/>
          <w:sz w:val="26"/>
          <w:szCs w:val="26"/>
        </w:rPr>
        <w:t xml:space="preserve"> ____».</w:t>
      </w:r>
    </w:p>
    <w:p w14:paraId="580F8959" w14:textId="2D592EB4" w:rsidR="00863A38" w:rsidRDefault="00863A38" w:rsidP="00863A38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C37607">
        <w:rPr>
          <w:sz w:val="26"/>
          <w:szCs w:val="26"/>
        </w:rPr>
        <w:t>20 записей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3F2980">
        <w:rPr>
          <w:sz w:val="26"/>
          <w:szCs w:val="26"/>
        </w:rPr>
        <w:t>«</w:t>
      </w:r>
      <w:r w:rsidRPr="00CD7C07">
        <w:rPr>
          <w:b/>
          <w:bCs/>
          <w:sz w:val="26"/>
          <w:szCs w:val="26"/>
        </w:rPr>
        <w:t>Показать/Скрыть все</w:t>
      </w:r>
      <w:r w:rsidR="003F2980">
        <w:rPr>
          <w:sz w:val="26"/>
          <w:szCs w:val="26"/>
        </w:rPr>
        <w:t>»</w:t>
      </w:r>
      <w:r w:rsidR="003F2980" w:rsidRPr="00F20AA0">
        <w:rPr>
          <w:sz w:val="26"/>
          <w:szCs w:val="26"/>
        </w:rPr>
        <w:t>.</w:t>
      </w:r>
    </w:p>
    <w:p w14:paraId="01CE21CE" w14:textId="6F70B387" w:rsidR="008749B1" w:rsidRPr="008749B1" w:rsidRDefault="00563116" w:rsidP="008749B1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 w:rsidRPr="00C10EF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или </w:t>
      </w:r>
      <w:r>
        <w:rPr>
          <w:sz w:val="26"/>
          <w:szCs w:val="26"/>
          <w:lang w:val="en-US"/>
        </w:rPr>
        <w:t>Docx</w:t>
      </w:r>
      <w:r w:rsidRPr="00C10EFD">
        <w:rPr>
          <w:sz w:val="26"/>
          <w:szCs w:val="26"/>
        </w:rPr>
        <w:t>.</w:t>
      </w:r>
    </w:p>
    <w:p w14:paraId="5BF3989A" w14:textId="51617AD8" w:rsidR="000605F3" w:rsidRDefault="000605F3">
      <w:pPr>
        <w:spacing w:after="160" w:line="259" w:lineRule="auto"/>
        <w:rPr>
          <w:sz w:val="26"/>
          <w:szCs w:val="26"/>
        </w:rPr>
      </w:pPr>
    </w:p>
    <w:p w14:paraId="7612F1EC" w14:textId="6CBC81AC" w:rsidR="00861F05" w:rsidRDefault="00232F4C">
      <w:pPr>
        <w:spacing w:after="160" w:line="259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16C796E0" wp14:editId="6CBCFC47">
            <wp:extent cx="5940425" cy="290766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31B4" w14:textId="77777777" w:rsidR="00616592" w:rsidRDefault="00616592">
      <w:pPr>
        <w:spacing w:after="160" w:line="259" w:lineRule="auto"/>
        <w:rPr>
          <w:sz w:val="26"/>
          <w:szCs w:val="26"/>
        </w:rPr>
      </w:pPr>
    </w:p>
    <w:p w14:paraId="3FA98422" w14:textId="77777777" w:rsidR="00AD0A68" w:rsidRPr="006F36D4" w:rsidRDefault="00AD0A68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201" w:name="_Toc167903397"/>
      <w:r w:rsidRPr="006F36D4">
        <w:rPr>
          <w:szCs w:val="26"/>
        </w:rPr>
        <w:t>Раздел «</w:t>
      </w:r>
      <w:r>
        <w:rPr>
          <w:szCs w:val="26"/>
        </w:rPr>
        <w:t>Закупки</w:t>
      </w:r>
      <w:r w:rsidRPr="006F36D4">
        <w:rPr>
          <w:szCs w:val="26"/>
        </w:rPr>
        <w:t>»</w:t>
      </w:r>
      <w:bookmarkEnd w:id="201"/>
    </w:p>
    <w:p w14:paraId="653ED99A" w14:textId="77777777" w:rsidR="006D428A" w:rsidRPr="006F36D4" w:rsidRDefault="006D428A" w:rsidP="006D428A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Закупки</w:t>
      </w:r>
      <w:r w:rsidRPr="006F36D4">
        <w:rPr>
          <w:b/>
          <w:sz w:val="26"/>
          <w:szCs w:val="26"/>
        </w:rPr>
        <w:t>»</w:t>
      </w:r>
      <w:r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представлен следующий набор данных:</w:t>
      </w:r>
    </w:p>
    <w:p w14:paraId="372ECD33" w14:textId="77777777" w:rsidR="006D428A" w:rsidRPr="006F36D4" w:rsidRDefault="00C128BE" w:rsidP="006D428A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Номер</w:t>
      </w:r>
      <w:r w:rsidR="006D428A" w:rsidRPr="006F36D4">
        <w:rPr>
          <w:sz w:val="26"/>
          <w:szCs w:val="26"/>
        </w:rPr>
        <w:t>;</w:t>
      </w:r>
    </w:p>
    <w:p w14:paraId="1982F8B8" w14:textId="77777777" w:rsidR="006D428A" w:rsidRPr="006F36D4" w:rsidRDefault="006D428A" w:rsidP="006D428A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Дат</w:t>
      </w:r>
      <w:r w:rsidR="00C128BE">
        <w:rPr>
          <w:sz w:val="26"/>
          <w:szCs w:val="26"/>
        </w:rPr>
        <w:t>а</w:t>
      </w:r>
      <w:r w:rsidRPr="006F36D4">
        <w:rPr>
          <w:sz w:val="26"/>
          <w:szCs w:val="26"/>
        </w:rPr>
        <w:t>;</w:t>
      </w:r>
    </w:p>
    <w:p w14:paraId="508C607E" w14:textId="77777777" w:rsidR="006D428A" w:rsidRPr="006F36D4" w:rsidRDefault="00C128BE" w:rsidP="006D428A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Федеральный закон</w:t>
      </w:r>
      <w:r w:rsidR="006D428A" w:rsidRPr="006F36D4">
        <w:rPr>
          <w:sz w:val="26"/>
          <w:szCs w:val="26"/>
        </w:rPr>
        <w:t>;</w:t>
      </w:r>
    </w:p>
    <w:p w14:paraId="345E9DB6" w14:textId="77777777" w:rsidR="006D428A" w:rsidRDefault="00F26291" w:rsidP="006D428A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Стоимость контракта</w:t>
      </w:r>
      <w:r w:rsidR="006D428A" w:rsidRPr="00ED23A5">
        <w:rPr>
          <w:sz w:val="26"/>
          <w:szCs w:val="26"/>
        </w:rPr>
        <w:t>;</w:t>
      </w:r>
    </w:p>
    <w:p w14:paraId="2CD52416" w14:textId="77777777" w:rsidR="006D428A" w:rsidRDefault="00E447EE" w:rsidP="006D428A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И т.д.</w:t>
      </w:r>
      <w:r w:rsidR="006D428A">
        <w:rPr>
          <w:sz w:val="26"/>
          <w:szCs w:val="26"/>
        </w:rPr>
        <w:t>;</w:t>
      </w:r>
    </w:p>
    <w:p w14:paraId="07D63916" w14:textId="77777777" w:rsidR="006D428A" w:rsidRPr="00583CAC" w:rsidRDefault="006D428A" w:rsidP="006D428A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583CAC">
        <w:rPr>
          <w:sz w:val="26"/>
          <w:szCs w:val="26"/>
        </w:rPr>
        <w:t>Если документов</w:t>
      </w:r>
      <w:r>
        <w:rPr>
          <w:sz w:val="26"/>
          <w:szCs w:val="26"/>
        </w:rPr>
        <w:t xml:space="preserve"> </w:t>
      </w:r>
      <w:r w:rsidR="00D2455F">
        <w:rPr>
          <w:sz w:val="26"/>
          <w:szCs w:val="26"/>
        </w:rPr>
        <w:t>закупок</w:t>
      </w:r>
      <w:r w:rsidRPr="00583CAC">
        <w:rPr>
          <w:sz w:val="26"/>
          <w:szCs w:val="26"/>
        </w:rPr>
        <w:t xml:space="preserve"> нет, то раздел не отражается.</w:t>
      </w:r>
    </w:p>
    <w:p w14:paraId="4058B358" w14:textId="76B86BC7" w:rsidR="006D428A" w:rsidRDefault="006D428A" w:rsidP="006D428A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правом верхнем углу страницы раздела </w:t>
      </w:r>
      <w:r w:rsidRPr="006F36D4">
        <w:rPr>
          <w:b/>
          <w:sz w:val="26"/>
          <w:szCs w:val="26"/>
        </w:rPr>
        <w:t>«</w:t>
      </w:r>
      <w:r w:rsidR="00984DD7">
        <w:rPr>
          <w:b/>
          <w:sz w:val="26"/>
          <w:szCs w:val="26"/>
        </w:rPr>
        <w:t>Закупки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отражается общее число найденных документов </w:t>
      </w:r>
      <w:r w:rsidR="009A67F0">
        <w:rPr>
          <w:sz w:val="26"/>
          <w:szCs w:val="26"/>
        </w:rPr>
        <w:t>Закупок</w:t>
      </w:r>
      <w:r w:rsidRPr="006F36D4">
        <w:rPr>
          <w:sz w:val="26"/>
          <w:szCs w:val="26"/>
        </w:rPr>
        <w:t xml:space="preserve">. Для того, чтобы отфильтровать документы, необходимо выбрать год в фильтре </w:t>
      </w:r>
      <w:r w:rsidRPr="006F36D4">
        <w:rPr>
          <w:b/>
          <w:sz w:val="26"/>
          <w:szCs w:val="26"/>
        </w:rPr>
        <w:t>«</w:t>
      </w:r>
      <w:r w:rsidR="00D2526E">
        <w:rPr>
          <w:b/>
          <w:sz w:val="26"/>
          <w:szCs w:val="26"/>
        </w:rPr>
        <w:t>Закупки</w:t>
      </w:r>
      <w:r>
        <w:rPr>
          <w:b/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>за ____».</w:t>
      </w:r>
      <w:r w:rsidRPr="006F36D4">
        <w:rPr>
          <w:sz w:val="26"/>
          <w:szCs w:val="26"/>
        </w:rPr>
        <w:t xml:space="preserve"> Справа сбоку отражается </w:t>
      </w:r>
      <w:r w:rsidRPr="006F36D4">
        <w:rPr>
          <w:b/>
          <w:sz w:val="26"/>
          <w:szCs w:val="26"/>
        </w:rPr>
        <w:t xml:space="preserve">Статистика </w:t>
      </w:r>
      <w:r w:rsidRPr="006F36D4">
        <w:rPr>
          <w:sz w:val="26"/>
          <w:szCs w:val="26"/>
        </w:rPr>
        <w:t xml:space="preserve">по документам в разрезах </w:t>
      </w:r>
      <w:r w:rsidR="00C07884">
        <w:rPr>
          <w:sz w:val="26"/>
          <w:szCs w:val="26"/>
        </w:rPr>
        <w:t>Федеральный закон</w:t>
      </w:r>
      <w:r w:rsidRPr="006F36D4">
        <w:rPr>
          <w:sz w:val="26"/>
          <w:szCs w:val="26"/>
        </w:rPr>
        <w:t xml:space="preserve"> и </w:t>
      </w:r>
      <w:r w:rsidR="00C07884">
        <w:rPr>
          <w:sz w:val="26"/>
          <w:szCs w:val="26"/>
        </w:rPr>
        <w:t>Регион</w:t>
      </w:r>
      <w:r w:rsidRPr="006F36D4">
        <w:rPr>
          <w:sz w:val="26"/>
          <w:szCs w:val="26"/>
        </w:rPr>
        <w:t xml:space="preserve">. Нажав на </w:t>
      </w:r>
      <w:r w:rsidRPr="006F36D4">
        <w:rPr>
          <w:sz w:val="26"/>
          <w:szCs w:val="26"/>
        </w:rPr>
        <w:lastRenderedPageBreak/>
        <w:t xml:space="preserve">соответствующие числовые значения из </w:t>
      </w:r>
      <w:r w:rsidRPr="006F36D4">
        <w:rPr>
          <w:b/>
          <w:sz w:val="26"/>
          <w:szCs w:val="26"/>
        </w:rPr>
        <w:t>Статистики</w:t>
      </w:r>
      <w:r w:rsidRPr="006F36D4">
        <w:rPr>
          <w:sz w:val="26"/>
          <w:szCs w:val="26"/>
        </w:rPr>
        <w:t>, можно перейти на список отобранных документов.</w:t>
      </w:r>
    </w:p>
    <w:p w14:paraId="601EA2BB" w14:textId="23B286F0" w:rsidR="0023456C" w:rsidRPr="006F36D4" w:rsidRDefault="0017033B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BC35E0">
        <w:rPr>
          <w:sz w:val="26"/>
          <w:szCs w:val="26"/>
        </w:rPr>
        <w:t>20 записей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3F2980">
        <w:rPr>
          <w:sz w:val="26"/>
          <w:szCs w:val="26"/>
        </w:rPr>
        <w:t>«</w:t>
      </w:r>
      <w:r w:rsidR="003F2980" w:rsidRPr="001A43AF">
        <w:rPr>
          <w:b/>
          <w:bCs/>
          <w:sz w:val="26"/>
          <w:szCs w:val="26"/>
        </w:rPr>
        <w:t>Показать/Скрыть все</w:t>
      </w:r>
      <w:r w:rsidR="003F2980">
        <w:rPr>
          <w:sz w:val="26"/>
          <w:szCs w:val="26"/>
        </w:rPr>
        <w:t>»</w:t>
      </w:r>
      <w:r w:rsidRPr="00F20AA0">
        <w:rPr>
          <w:sz w:val="26"/>
          <w:szCs w:val="26"/>
        </w:rPr>
        <w:t>.</w:t>
      </w:r>
      <w:r w:rsidR="001976B3">
        <w:rPr>
          <w:sz w:val="26"/>
          <w:szCs w:val="26"/>
        </w:rPr>
        <w:t xml:space="preserve"> </w:t>
      </w:r>
      <w:r w:rsidR="00563116">
        <w:rPr>
          <w:sz w:val="26"/>
          <w:szCs w:val="26"/>
        </w:rPr>
        <w:t xml:space="preserve">Также есть возможность выгрузить файлы в форматах </w:t>
      </w:r>
      <w:r w:rsidR="00563116">
        <w:rPr>
          <w:sz w:val="26"/>
          <w:szCs w:val="26"/>
          <w:lang w:val="en-US"/>
        </w:rPr>
        <w:t>PDF</w:t>
      </w:r>
      <w:r w:rsidR="00563116" w:rsidRPr="00C10EFD">
        <w:rPr>
          <w:sz w:val="26"/>
          <w:szCs w:val="26"/>
        </w:rPr>
        <w:t xml:space="preserve"> </w:t>
      </w:r>
      <w:r w:rsidR="00563116">
        <w:rPr>
          <w:sz w:val="26"/>
          <w:szCs w:val="26"/>
        </w:rPr>
        <w:t xml:space="preserve">или </w:t>
      </w:r>
      <w:r w:rsidR="00563116">
        <w:rPr>
          <w:sz w:val="26"/>
          <w:szCs w:val="26"/>
          <w:lang w:val="en-US"/>
        </w:rPr>
        <w:t>Docx</w:t>
      </w:r>
      <w:r w:rsidR="00563116" w:rsidRPr="00C10EFD">
        <w:rPr>
          <w:sz w:val="26"/>
          <w:szCs w:val="26"/>
        </w:rPr>
        <w:t>.</w:t>
      </w:r>
    </w:p>
    <w:p w14:paraId="1255CEE8" w14:textId="12EF7032" w:rsidR="00AD0A68" w:rsidRDefault="00AD0A68" w:rsidP="00133FEF">
      <w:pPr>
        <w:pStyle w:val="10"/>
        <w:ind w:firstLine="0"/>
        <w:rPr>
          <w:sz w:val="26"/>
          <w:szCs w:val="26"/>
        </w:rPr>
      </w:pPr>
    </w:p>
    <w:p w14:paraId="4214014E" w14:textId="20C41FAE" w:rsidR="0013206A" w:rsidRDefault="002273EF" w:rsidP="00133FEF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1F001394" wp14:editId="6C311417">
            <wp:extent cx="5940425" cy="27736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4E23" w14:textId="4BABC274" w:rsidR="00081FBE" w:rsidRDefault="00081FBE">
      <w:pPr>
        <w:spacing w:after="160" w:line="259" w:lineRule="auto"/>
        <w:rPr>
          <w:sz w:val="26"/>
          <w:szCs w:val="26"/>
        </w:rPr>
      </w:pPr>
    </w:p>
    <w:p w14:paraId="7EA49DD7" w14:textId="4317799E" w:rsidR="00977864" w:rsidRPr="006F36D4" w:rsidRDefault="00977864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202" w:name="_Toc167903398"/>
      <w:r w:rsidRPr="006F36D4">
        <w:rPr>
          <w:szCs w:val="26"/>
        </w:rPr>
        <w:t>Раздел «</w:t>
      </w:r>
      <w:r>
        <w:rPr>
          <w:szCs w:val="26"/>
        </w:rPr>
        <w:t>Лизинг</w:t>
      </w:r>
      <w:r w:rsidRPr="006F36D4">
        <w:rPr>
          <w:szCs w:val="26"/>
        </w:rPr>
        <w:t>»</w:t>
      </w:r>
      <w:bookmarkEnd w:id="202"/>
    </w:p>
    <w:p w14:paraId="0C483253" w14:textId="2FB07DAC" w:rsidR="00977864" w:rsidRPr="006F36D4" w:rsidRDefault="00977864" w:rsidP="00977864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 w:rsidR="000832E2">
        <w:rPr>
          <w:b/>
          <w:sz w:val="26"/>
          <w:szCs w:val="26"/>
        </w:rPr>
        <w:t>Лизинг</w:t>
      </w:r>
      <w:r w:rsidRPr="006F36D4">
        <w:rPr>
          <w:b/>
          <w:sz w:val="26"/>
          <w:szCs w:val="26"/>
        </w:rPr>
        <w:t>»</w:t>
      </w:r>
      <w:r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представлен следующий набор данных:</w:t>
      </w:r>
    </w:p>
    <w:p w14:paraId="48BF5F50" w14:textId="195EC82D" w:rsidR="00977864" w:rsidRPr="006F36D4" w:rsidRDefault="00977864" w:rsidP="00977864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Номер</w:t>
      </w:r>
      <w:r w:rsidR="000962A6">
        <w:rPr>
          <w:sz w:val="26"/>
          <w:szCs w:val="26"/>
        </w:rPr>
        <w:t xml:space="preserve"> договора</w:t>
      </w:r>
      <w:r w:rsidRPr="006F36D4">
        <w:rPr>
          <w:sz w:val="26"/>
          <w:szCs w:val="26"/>
        </w:rPr>
        <w:t>;</w:t>
      </w:r>
    </w:p>
    <w:p w14:paraId="70B84CA3" w14:textId="67074B3D" w:rsidR="00977864" w:rsidRPr="006F36D4" w:rsidRDefault="00977864" w:rsidP="00977864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Дата</w:t>
      </w:r>
      <w:r w:rsidR="000962A6">
        <w:rPr>
          <w:sz w:val="26"/>
          <w:szCs w:val="26"/>
        </w:rPr>
        <w:t xml:space="preserve"> договора</w:t>
      </w:r>
      <w:r w:rsidRPr="006F36D4">
        <w:rPr>
          <w:sz w:val="26"/>
          <w:szCs w:val="26"/>
        </w:rPr>
        <w:t>;</w:t>
      </w:r>
    </w:p>
    <w:p w14:paraId="6960FB7A" w14:textId="0C873C21" w:rsidR="00977864" w:rsidRPr="006F36D4" w:rsidRDefault="000962A6" w:rsidP="00977864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Предмет договора</w:t>
      </w:r>
      <w:r w:rsidR="00977864" w:rsidRPr="006F36D4">
        <w:rPr>
          <w:sz w:val="26"/>
          <w:szCs w:val="26"/>
        </w:rPr>
        <w:t>;</w:t>
      </w:r>
    </w:p>
    <w:p w14:paraId="489C77AC" w14:textId="03621DE8" w:rsidR="00977864" w:rsidRDefault="000962A6" w:rsidP="00977864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Описание предмета договора</w:t>
      </w:r>
      <w:r w:rsidR="00977864" w:rsidRPr="00ED23A5">
        <w:rPr>
          <w:sz w:val="26"/>
          <w:szCs w:val="26"/>
        </w:rPr>
        <w:t>;</w:t>
      </w:r>
    </w:p>
    <w:p w14:paraId="35A7E118" w14:textId="77777777" w:rsidR="00977864" w:rsidRDefault="00977864" w:rsidP="00977864">
      <w:pPr>
        <w:pStyle w:val="10"/>
        <w:numPr>
          <w:ilvl w:val="0"/>
          <w:numId w:val="16"/>
        </w:numPr>
        <w:ind w:left="993" w:hanging="284"/>
        <w:rPr>
          <w:sz w:val="26"/>
          <w:szCs w:val="26"/>
        </w:rPr>
      </w:pPr>
      <w:r>
        <w:rPr>
          <w:sz w:val="26"/>
          <w:szCs w:val="26"/>
        </w:rPr>
        <w:t>И т.д.;</w:t>
      </w:r>
    </w:p>
    <w:p w14:paraId="047326DF" w14:textId="441419C3" w:rsidR="00977864" w:rsidRPr="00583CAC" w:rsidRDefault="00977864" w:rsidP="00977864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583CAC">
        <w:rPr>
          <w:sz w:val="26"/>
          <w:szCs w:val="26"/>
        </w:rPr>
        <w:t>Если документов</w:t>
      </w:r>
      <w:r>
        <w:rPr>
          <w:sz w:val="26"/>
          <w:szCs w:val="26"/>
        </w:rPr>
        <w:t xml:space="preserve"> </w:t>
      </w:r>
      <w:r w:rsidR="000962A6">
        <w:rPr>
          <w:sz w:val="26"/>
          <w:szCs w:val="26"/>
        </w:rPr>
        <w:t xml:space="preserve">лизинга </w:t>
      </w:r>
      <w:r w:rsidRPr="00583CAC">
        <w:rPr>
          <w:sz w:val="26"/>
          <w:szCs w:val="26"/>
        </w:rPr>
        <w:t>нет, то раздел не отражается.</w:t>
      </w:r>
    </w:p>
    <w:p w14:paraId="3693E334" w14:textId="77777777" w:rsidR="00BB630A" w:rsidRDefault="00977864" w:rsidP="00977864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правом верхнем углу страницы раздела </w:t>
      </w:r>
      <w:r w:rsidRPr="006F36D4">
        <w:rPr>
          <w:b/>
          <w:sz w:val="26"/>
          <w:szCs w:val="26"/>
        </w:rPr>
        <w:t>«</w:t>
      </w:r>
      <w:r w:rsidR="00DB48AD">
        <w:rPr>
          <w:b/>
          <w:sz w:val="26"/>
          <w:szCs w:val="26"/>
        </w:rPr>
        <w:t>Лизинг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отражается общее число найденных документов </w:t>
      </w:r>
      <w:r w:rsidR="000962A6">
        <w:rPr>
          <w:sz w:val="26"/>
          <w:szCs w:val="26"/>
        </w:rPr>
        <w:t>Лизинга</w:t>
      </w:r>
      <w:r w:rsidRPr="006F36D4">
        <w:rPr>
          <w:sz w:val="26"/>
          <w:szCs w:val="26"/>
        </w:rPr>
        <w:t xml:space="preserve">. Для того, чтобы отфильтровать документы, необходимо выбрать год в фильтре </w:t>
      </w:r>
      <w:r w:rsidRPr="006F36D4">
        <w:rPr>
          <w:b/>
          <w:sz w:val="26"/>
          <w:szCs w:val="26"/>
        </w:rPr>
        <w:t>«</w:t>
      </w:r>
      <w:r w:rsidR="000962A6">
        <w:rPr>
          <w:b/>
          <w:sz w:val="26"/>
          <w:szCs w:val="26"/>
        </w:rPr>
        <w:t>Договоры лизинга</w:t>
      </w:r>
      <w:r w:rsidRPr="006F36D4">
        <w:rPr>
          <w:b/>
          <w:sz w:val="26"/>
          <w:szCs w:val="26"/>
        </w:rPr>
        <w:t xml:space="preserve"> ____».</w:t>
      </w:r>
      <w:r w:rsidRPr="006F36D4">
        <w:rPr>
          <w:sz w:val="26"/>
          <w:szCs w:val="26"/>
        </w:rPr>
        <w:t xml:space="preserve"> </w:t>
      </w:r>
    </w:p>
    <w:p w14:paraId="50A6E19F" w14:textId="772DE415" w:rsidR="00977864" w:rsidRDefault="00977864" w:rsidP="00977864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 xml:space="preserve">Справа сбоку отражается </w:t>
      </w:r>
      <w:r w:rsidRPr="006F36D4">
        <w:rPr>
          <w:b/>
          <w:sz w:val="26"/>
          <w:szCs w:val="26"/>
        </w:rPr>
        <w:t xml:space="preserve">Статистика </w:t>
      </w:r>
      <w:r w:rsidRPr="006F36D4">
        <w:rPr>
          <w:sz w:val="26"/>
          <w:szCs w:val="26"/>
        </w:rPr>
        <w:t xml:space="preserve">по документам в разрезах </w:t>
      </w:r>
      <w:r w:rsidR="000962A6">
        <w:rPr>
          <w:sz w:val="26"/>
          <w:szCs w:val="26"/>
        </w:rPr>
        <w:t>Статус договора</w:t>
      </w:r>
      <w:r w:rsidRPr="006F36D4">
        <w:rPr>
          <w:sz w:val="26"/>
          <w:szCs w:val="26"/>
        </w:rPr>
        <w:t xml:space="preserve"> и</w:t>
      </w:r>
      <w:r w:rsidR="000962A6">
        <w:rPr>
          <w:sz w:val="26"/>
          <w:szCs w:val="26"/>
        </w:rPr>
        <w:t xml:space="preserve"> Классификация</w:t>
      </w:r>
      <w:r w:rsidRPr="006F36D4">
        <w:rPr>
          <w:sz w:val="26"/>
          <w:szCs w:val="26"/>
        </w:rPr>
        <w:t xml:space="preserve">. Нажав на соответствующие числовые значения из </w:t>
      </w:r>
      <w:r w:rsidRPr="006F36D4">
        <w:rPr>
          <w:b/>
          <w:sz w:val="26"/>
          <w:szCs w:val="26"/>
        </w:rPr>
        <w:t>Статистики</w:t>
      </w:r>
      <w:r w:rsidRPr="006F36D4">
        <w:rPr>
          <w:sz w:val="26"/>
          <w:szCs w:val="26"/>
        </w:rPr>
        <w:t>, можно перейти на список отобранных документов.</w:t>
      </w:r>
    </w:p>
    <w:p w14:paraId="2D2A7BD6" w14:textId="236A8E05" w:rsidR="00977864" w:rsidRPr="006F36D4" w:rsidRDefault="00977864" w:rsidP="00977864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6D2D11">
        <w:rPr>
          <w:sz w:val="26"/>
          <w:szCs w:val="26"/>
        </w:rPr>
        <w:t>20 записей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1C5AA8">
        <w:rPr>
          <w:sz w:val="26"/>
          <w:szCs w:val="26"/>
        </w:rPr>
        <w:t>«</w:t>
      </w:r>
      <w:r w:rsidR="001C5AA8">
        <w:rPr>
          <w:b/>
          <w:bCs/>
          <w:sz w:val="26"/>
          <w:szCs w:val="26"/>
        </w:rPr>
        <w:t>Показать/Скрыть все</w:t>
      </w:r>
      <w:r w:rsidR="001C5AA8">
        <w:rPr>
          <w:sz w:val="26"/>
          <w:szCs w:val="26"/>
        </w:rPr>
        <w:t>»</w:t>
      </w:r>
      <w:r w:rsidRPr="00F20AA0">
        <w:rPr>
          <w:sz w:val="26"/>
          <w:szCs w:val="26"/>
        </w:rPr>
        <w:t>.</w:t>
      </w:r>
      <w:r>
        <w:rPr>
          <w:sz w:val="26"/>
          <w:szCs w:val="26"/>
        </w:rPr>
        <w:t xml:space="preserve"> 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 w:rsidRPr="00C10EF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или </w:t>
      </w:r>
      <w:r>
        <w:rPr>
          <w:sz w:val="26"/>
          <w:szCs w:val="26"/>
          <w:lang w:val="en-US"/>
        </w:rPr>
        <w:t>Docx</w:t>
      </w:r>
      <w:r w:rsidRPr="00C10EFD">
        <w:rPr>
          <w:sz w:val="26"/>
          <w:szCs w:val="26"/>
        </w:rPr>
        <w:t>.</w:t>
      </w:r>
    </w:p>
    <w:p w14:paraId="51DD89DF" w14:textId="0C321E5A" w:rsidR="00977864" w:rsidDel="00DA28C8" w:rsidRDefault="00977864" w:rsidP="00977864">
      <w:pPr>
        <w:pStyle w:val="10"/>
        <w:ind w:firstLine="0"/>
        <w:rPr>
          <w:del w:id="203" w:author="Viktor Kolokoltsev" w:date="2024-05-07T11:54:00Z"/>
          <w:sz w:val="26"/>
          <w:szCs w:val="26"/>
        </w:rPr>
      </w:pPr>
    </w:p>
    <w:p w14:paraId="292B587B" w14:textId="12415CD2" w:rsidR="00F61A88" w:rsidRDefault="00F61A88" w:rsidP="00977864">
      <w:pPr>
        <w:pStyle w:val="10"/>
        <w:ind w:firstLine="0"/>
        <w:rPr>
          <w:sz w:val="26"/>
          <w:szCs w:val="26"/>
        </w:rPr>
      </w:pPr>
      <w:del w:id="204" w:author="Viktor Kolokoltsev" w:date="2024-05-07T11:54:00Z">
        <w:r w:rsidDel="00DA28C8">
          <w:rPr>
            <w:noProof/>
          </w:rPr>
          <w:drawing>
            <wp:inline distT="0" distB="0" distL="0" distR="0" wp14:anchorId="501B6A1B" wp14:editId="061843EE">
              <wp:extent cx="5940425" cy="2792730"/>
              <wp:effectExtent l="0" t="0" r="3175" b="7620"/>
              <wp:docPr id="35" name="Рисунок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792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05" w:author="Viktor Kolokoltsev" w:date="2024-05-07T11:54:00Z">
        <w:r w:rsidR="00DA28C8" w:rsidRPr="00DA28C8">
          <w:rPr>
            <w:noProof/>
          </w:rPr>
          <w:t xml:space="preserve"> </w:t>
        </w:r>
      </w:ins>
      <w:ins w:id="206" w:author="Viktor Kolokoltsev" w:date="2024-05-16T15:55:00Z">
        <w:r w:rsidR="00FF408C">
          <w:rPr>
            <w:noProof/>
          </w:rPr>
          <w:drawing>
            <wp:inline distT="0" distB="0" distL="0" distR="0" wp14:anchorId="70929CEF" wp14:editId="75328810">
              <wp:extent cx="5940425" cy="2762885"/>
              <wp:effectExtent l="0" t="0" r="3175" b="0"/>
              <wp:docPr id="25" name="Рисунок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5" cy="2762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74FAB58" w14:textId="77777777" w:rsidR="00977864" w:rsidRDefault="00977864">
      <w:pPr>
        <w:spacing w:after="160" w:line="259" w:lineRule="auto"/>
        <w:rPr>
          <w:sz w:val="26"/>
          <w:szCs w:val="26"/>
        </w:rPr>
      </w:pPr>
    </w:p>
    <w:p w14:paraId="77953C80" w14:textId="77777777" w:rsidR="003D4E61" w:rsidRPr="00337C9D" w:rsidRDefault="003D4E61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207" w:name="_Toc167903399"/>
      <w:r w:rsidRPr="00337C9D">
        <w:rPr>
          <w:szCs w:val="26"/>
        </w:rPr>
        <w:t>Раздел «ЕФРСБ»</w:t>
      </w:r>
      <w:bookmarkEnd w:id="207"/>
    </w:p>
    <w:p w14:paraId="333EE5A6" w14:textId="77777777" w:rsidR="006A1E75" w:rsidRPr="00337C9D" w:rsidRDefault="006A1E75" w:rsidP="006A1E75">
      <w:pPr>
        <w:autoSpaceDE w:val="0"/>
        <w:autoSpaceDN w:val="0"/>
        <w:adjustRightInd w:val="0"/>
        <w:spacing w:line="360" w:lineRule="auto"/>
        <w:ind w:firstLine="709"/>
        <w:rPr>
          <w:sz w:val="26"/>
          <w:szCs w:val="26"/>
        </w:rPr>
      </w:pPr>
      <w:r w:rsidRPr="00337C9D">
        <w:rPr>
          <w:sz w:val="26"/>
          <w:szCs w:val="26"/>
        </w:rPr>
        <w:t xml:space="preserve">В разделе </w:t>
      </w:r>
      <w:r w:rsidRPr="00337C9D">
        <w:rPr>
          <w:b/>
          <w:sz w:val="26"/>
          <w:szCs w:val="26"/>
        </w:rPr>
        <w:t>«ЕФРСБ»</w:t>
      </w:r>
      <w:r w:rsidRPr="00337C9D">
        <w:rPr>
          <w:sz w:val="26"/>
          <w:szCs w:val="26"/>
        </w:rPr>
        <w:t xml:space="preserve"> представлен следующий набор данных:</w:t>
      </w:r>
    </w:p>
    <w:p w14:paraId="0EFCECF2" w14:textId="77777777" w:rsidR="006A1E75" w:rsidRPr="00337C9D" w:rsidRDefault="006A1E75" w:rsidP="006A1E75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337C9D">
        <w:rPr>
          <w:sz w:val="26"/>
          <w:szCs w:val="26"/>
        </w:rPr>
        <w:lastRenderedPageBreak/>
        <w:t>Номер сообщения;</w:t>
      </w:r>
    </w:p>
    <w:p w14:paraId="181AB903" w14:textId="77777777" w:rsidR="006A1E75" w:rsidRPr="00337C9D" w:rsidRDefault="006A1E75" w:rsidP="006A1E75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337C9D">
        <w:rPr>
          <w:sz w:val="26"/>
          <w:szCs w:val="26"/>
        </w:rPr>
        <w:t>Дата публикации;</w:t>
      </w:r>
    </w:p>
    <w:p w14:paraId="54386B4D" w14:textId="77777777" w:rsidR="006A1E75" w:rsidRPr="00337C9D" w:rsidRDefault="006A1E75" w:rsidP="006A1E75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337C9D">
        <w:rPr>
          <w:sz w:val="26"/>
          <w:szCs w:val="26"/>
        </w:rPr>
        <w:t>Тип сообщения;</w:t>
      </w:r>
    </w:p>
    <w:p w14:paraId="13794031" w14:textId="77777777" w:rsidR="006A1E75" w:rsidRPr="00337C9D" w:rsidRDefault="006A1E75" w:rsidP="006A1E75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337C9D">
        <w:rPr>
          <w:sz w:val="26"/>
          <w:szCs w:val="26"/>
        </w:rPr>
        <w:t>Номер дела;</w:t>
      </w:r>
    </w:p>
    <w:p w14:paraId="2DA05BC3" w14:textId="77777777" w:rsidR="006A1E75" w:rsidRPr="00337C9D" w:rsidRDefault="006A1E75" w:rsidP="006A1E75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337C9D">
        <w:rPr>
          <w:sz w:val="26"/>
          <w:szCs w:val="26"/>
        </w:rPr>
        <w:t>Арбитражный управляющий;</w:t>
      </w:r>
    </w:p>
    <w:p w14:paraId="7BED1803" w14:textId="77777777" w:rsidR="006A1E75" w:rsidRPr="00337C9D" w:rsidRDefault="006A1E75" w:rsidP="006A1E75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337C9D">
        <w:rPr>
          <w:rFonts w:hint="eastAsia"/>
          <w:sz w:val="26"/>
          <w:szCs w:val="26"/>
        </w:rPr>
        <w:t>С</w:t>
      </w:r>
      <w:r w:rsidRPr="00337C9D">
        <w:rPr>
          <w:sz w:val="26"/>
          <w:szCs w:val="26"/>
        </w:rPr>
        <w:t>РО АУ;</w:t>
      </w:r>
    </w:p>
    <w:p w14:paraId="51BF1291" w14:textId="362A06A8" w:rsidR="006A1E75" w:rsidRDefault="006A1E75" w:rsidP="006A1E75">
      <w:pPr>
        <w:pStyle w:val="10"/>
        <w:numPr>
          <w:ilvl w:val="0"/>
          <w:numId w:val="15"/>
        </w:numPr>
        <w:ind w:left="993" w:hanging="284"/>
        <w:rPr>
          <w:sz w:val="26"/>
          <w:szCs w:val="26"/>
        </w:rPr>
      </w:pPr>
      <w:r w:rsidRPr="00337C9D">
        <w:rPr>
          <w:sz w:val="26"/>
          <w:szCs w:val="26"/>
        </w:rPr>
        <w:t>и др.</w:t>
      </w:r>
    </w:p>
    <w:p w14:paraId="7EDDB656" w14:textId="77777777" w:rsidR="00F53F23" w:rsidRPr="00337C9D" w:rsidRDefault="00F53F23" w:rsidP="0046375C">
      <w:pPr>
        <w:pStyle w:val="10"/>
        <w:ind w:left="709" w:hanging="360"/>
        <w:jc w:val="left"/>
        <w:rPr>
          <w:sz w:val="26"/>
          <w:szCs w:val="26"/>
        </w:rPr>
      </w:pPr>
      <w:r w:rsidRPr="00F53F23">
        <w:rPr>
          <w:sz w:val="26"/>
          <w:szCs w:val="26"/>
        </w:rPr>
        <w:t>Если сообщений о банкротстве нет, то раздел не отражается</w:t>
      </w:r>
      <w:r>
        <w:rPr>
          <w:sz w:val="26"/>
          <w:szCs w:val="26"/>
        </w:rPr>
        <w:t>.</w:t>
      </w:r>
    </w:p>
    <w:p w14:paraId="047504DF" w14:textId="459B1219" w:rsidR="00563116" w:rsidRDefault="006A1E75" w:rsidP="00563116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 w:rsidRPr="00337C9D">
        <w:rPr>
          <w:sz w:val="26"/>
          <w:szCs w:val="26"/>
        </w:rPr>
        <w:t xml:space="preserve">В правом верхнем углу страницы раздела </w:t>
      </w:r>
      <w:r w:rsidRPr="00337C9D">
        <w:rPr>
          <w:b/>
          <w:sz w:val="26"/>
          <w:szCs w:val="26"/>
        </w:rPr>
        <w:t>«ЕФРСБ»</w:t>
      </w:r>
      <w:r w:rsidRPr="00337C9D">
        <w:rPr>
          <w:sz w:val="26"/>
          <w:szCs w:val="26"/>
        </w:rPr>
        <w:t xml:space="preserve"> отражается общее число сообщений о банкротстве. Для того, чтобы отфильтровать сообщения, необходимо выбрать год в фильтре </w:t>
      </w:r>
      <w:r w:rsidRPr="00337C9D">
        <w:rPr>
          <w:b/>
          <w:sz w:val="26"/>
          <w:szCs w:val="26"/>
        </w:rPr>
        <w:t>«Сообщения о банкротстве за ____»</w:t>
      </w:r>
      <w:r w:rsidRPr="00337C9D">
        <w:rPr>
          <w:sz w:val="26"/>
          <w:szCs w:val="26"/>
        </w:rPr>
        <w:t xml:space="preserve">. Справа сбоку отражается </w:t>
      </w:r>
      <w:r w:rsidRPr="00337C9D">
        <w:rPr>
          <w:b/>
          <w:sz w:val="26"/>
          <w:szCs w:val="26"/>
        </w:rPr>
        <w:t>Статистика</w:t>
      </w:r>
      <w:r w:rsidRPr="00337C9D">
        <w:rPr>
          <w:sz w:val="26"/>
          <w:szCs w:val="26"/>
        </w:rPr>
        <w:t xml:space="preserve"> по типу сообщений. Нажав на соответствующие числовые значения из </w:t>
      </w:r>
      <w:r w:rsidRPr="00337C9D">
        <w:rPr>
          <w:b/>
          <w:sz w:val="26"/>
          <w:szCs w:val="26"/>
        </w:rPr>
        <w:t>Статистики</w:t>
      </w:r>
      <w:r w:rsidRPr="00337C9D">
        <w:rPr>
          <w:sz w:val="26"/>
          <w:szCs w:val="26"/>
        </w:rPr>
        <w:t>, можно перейти на список отобранных сообщениях о банкротстве.</w:t>
      </w:r>
    </w:p>
    <w:p w14:paraId="69121F3F" w14:textId="5DF0415A" w:rsidR="00551849" w:rsidRDefault="00551849" w:rsidP="00551849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В раздел добавлено</w:t>
      </w:r>
      <w:r w:rsidRPr="00F20AA0">
        <w:rPr>
          <w:sz w:val="26"/>
          <w:szCs w:val="26"/>
        </w:rPr>
        <w:t xml:space="preserve"> ограничени</w:t>
      </w:r>
      <w:r>
        <w:rPr>
          <w:sz w:val="26"/>
          <w:szCs w:val="26"/>
        </w:rPr>
        <w:t xml:space="preserve">е на отображение записей </w:t>
      </w:r>
      <w:r w:rsidRPr="00F20AA0">
        <w:rPr>
          <w:sz w:val="26"/>
          <w:szCs w:val="26"/>
        </w:rPr>
        <w:t>по умолчанию (</w:t>
      </w:r>
      <w:r w:rsidR="006D2D11">
        <w:rPr>
          <w:sz w:val="26"/>
          <w:szCs w:val="26"/>
        </w:rPr>
        <w:t>20 записей</w:t>
      </w:r>
      <w:r w:rsidRPr="00F20AA0">
        <w:rPr>
          <w:sz w:val="26"/>
          <w:szCs w:val="26"/>
        </w:rPr>
        <w:t>)</w:t>
      </w:r>
      <w:r>
        <w:rPr>
          <w:sz w:val="26"/>
          <w:szCs w:val="26"/>
        </w:rPr>
        <w:t xml:space="preserve">. Этот функционал регулируется кнопкой </w:t>
      </w:r>
      <w:r w:rsidR="001C5AA8">
        <w:rPr>
          <w:sz w:val="26"/>
          <w:szCs w:val="26"/>
        </w:rPr>
        <w:t>«</w:t>
      </w:r>
      <w:r w:rsidR="001C5AA8">
        <w:rPr>
          <w:b/>
          <w:bCs/>
          <w:sz w:val="26"/>
          <w:szCs w:val="26"/>
        </w:rPr>
        <w:t>Показать/Скрыть все</w:t>
      </w:r>
      <w:r w:rsidR="001C5AA8">
        <w:rPr>
          <w:sz w:val="26"/>
          <w:szCs w:val="26"/>
        </w:rPr>
        <w:t>»</w:t>
      </w:r>
      <w:r w:rsidRPr="00F20AA0">
        <w:rPr>
          <w:sz w:val="26"/>
          <w:szCs w:val="26"/>
        </w:rPr>
        <w:t>.</w:t>
      </w:r>
    </w:p>
    <w:p w14:paraId="2973B30B" w14:textId="0CC1DE2C" w:rsidR="003D4E61" w:rsidRPr="00337C9D" w:rsidRDefault="00563116" w:rsidP="00563116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 w:rsidRPr="00C10EF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или </w:t>
      </w:r>
      <w:r>
        <w:rPr>
          <w:sz w:val="26"/>
          <w:szCs w:val="26"/>
          <w:lang w:val="en-US"/>
        </w:rPr>
        <w:t>Docx</w:t>
      </w:r>
      <w:r w:rsidRPr="00C10EFD">
        <w:rPr>
          <w:sz w:val="26"/>
          <w:szCs w:val="26"/>
        </w:rPr>
        <w:t>.</w:t>
      </w:r>
    </w:p>
    <w:p w14:paraId="60825003" w14:textId="6507F302" w:rsidR="00CC0913" w:rsidRDefault="00CC0913">
      <w:pPr>
        <w:spacing w:after="160" w:line="259" w:lineRule="auto"/>
        <w:rPr>
          <w:sz w:val="26"/>
          <w:szCs w:val="26"/>
        </w:rPr>
      </w:pPr>
    </w:p>
    <w:p w14:paraId="39DF8786" w14:textId="6F4A0044" w:rsidR="00CC0913" w:rsidRDefault="002B09B6">
      <w:pPr>
        <w:spacing w:after="160" w:line="259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04F92033" wp14:editId="7D56F8D1">
            <wp:extent cx="5940425" cy="27501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B5AF" w14:textId="77777777" w:rsidR="006A1E75" w:rsidRDefault="006A1E75">
      <w:pPr>
        <w:spacing w:after="160" w:line="259" w:lineRule="auto"/>
        <w:rPr>
          <w:sz w:val="26"/>
          <w:szCs w:val="26"/>
        </w:rPr>
      </w:pPr>
    </w:p>
    <w:p w14:paraId="5C48C281" w14:textId="77777777" w:rsidR="002E062C" w:rsidRPr="006F36D4" w:rsidRDefault="002E062C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208" w:name="_Toc167903400"/>
      <w:r w:rsidRPr="006F36D4">
        <w:rPr>
          <w:szCs w:val="26"/>
        </w:rPr>
        <w:t>Раздел «</w:t>
      </w:r>
      <w:r w:rsidR="006F1B6B">
        <w:rPr>
          <w:szCs w:val="26"/>
        </w:rPr>
        <w:t>Налоги и сборы</w:t>
      </w:r>
      <w:r w:rsidRPr="006F36D4">
        <w:rPr>
          <w:szCs w:val="26"/>
        </w:rPr>
        <w:t>»</w:t>
      </w:r>
      <w:bookmarkEnd w:id="208"/>
    </w:p>
    <w:p w14:paraId="6E5AB716" w14:textId="73D28181" w:rsidR="00F01015" w:rsidRDefault="002E062C" w:rsidP="00F01015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 xml:space="preserve">В разделе </w:t>
      </w:r>
      <w:r w:rsidRPr="006F36D4">
        <w:rPr>
          <w:b/>
          <w:sz w:val="26"/>
          <w:szCs w:val="26"/>
        </w:rPr>
        <w:t>«</w:t>
      </w:r>
      <w:r w:rsidR="006F1B6B">
        <w:rPr>
          <w:b/>
          <w:sz w:val="26"/>
          <w:szCs w:val="26"/>
        </w:rPr>
        <w:t>Налоги и сборы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представлен</w:t>
      </w:r>
      <w:r w:rsidR="006F1B6B">
        <w:rPr>
          <w:sz w:val="26"/>
          <w:szCs w:val="26"/>
        </w:rPr>
        <w:t xml:space="preserve"> список налогов</w:t>
      </w:r>
      <w:r w:rsidR="005E0491">
        <w:rPr>
          <w:sz w:val="26"/>
          <w:szCs w:val="26"/>
        </w:rPr>
        <w:t xml:space="preserve">, </w:t>
      </w:r>
      <w:r w:rsidR="006F1B6B">
        <w:rPr>
          <w:sz w:val="26"/>
          <w:szCs w:val="26"/>
        </w:rPr>
        <w:t>сборов</w:t>
      </w:r>
      <w:r w:rsidR="005E0491">
        <w:rPr>
          <w:sz w:val="26"/>
          <w:szCs w:val="26"/>
        </w:rPr>
        <w:t>, задолженностей, взносов и т.д</w:t>
      </w:r>
      <w:r w:rsidR="006F1B6B">
        <w:rPr>
          <w:sz w:val="26"/>
          <w:szCs w:val="26"/>
        </w:rPr>
        <w:t>.</w:t>
      </w:r>
    </w:p>
    <w:p w14:paraId="101F360B" w14:textId="40161D46" w:rsidR="00CB7EE0" w:rsidRPr="001E0C75" w:rsidRDefault="00CB7EE0" w:rsidP="00CB7EE0">
      <w:pPr>
        <w:pStyle w:val="10"/>
        <w:ind w:firstLine="709"/>
        <w:rPr>
          <w:sz w:val="26"/>
          <w:szCs w:val="26"/>
        </w:rPr>
      </w:pPr>
      <w:r w:rsidRPr="007F20B4">
        <w:rPr>
          <w:sz w:val="26"/>
          <w:szCs w:val="26"/>
        </w:rPr>
        <w:t>Если данных по налогам и сборам нет, то раздел не отражается.</w:t>
      </w:r>
      <w:r w:rsidR="009477B7">
        <w:rPr>
          <w:sz w:val="26"/>
          <w:szCs w:val="26"/>
        </w:rPr>
        <w:t xml:space="preserve"> </w:t>
      </w:r>
    </w:p>
    <w:p w14:paraId="00AB515D" w14:textId="05302BF9" w:rsidR="00C00922" w:rsidRDefault="00A30357" w:rsidP="00626FC9">
      <w:pPr>
        <w:pStyle w:val="10"/>
        <w:ind w:firstLine="0"/>
      </w:pPr>
      <w:r>
        <w:rPr>
          <w:noProof/>
        </w:rPr>
        <w:drawing>
          <wp:inline distT="0" distB="0" distL="0" distR="0" wp14:anchorId="6B46D97E" wp14:editId="1812A213">
            <wp:extent cx="5935573" cy="2809837"/>
            <wp:effectExtent l="0" t="0" r="825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5573" cy="28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922">
        <w:br w:type="page"/>
      </w:r>
    </w:p>
    <w:p w14:paraId="475D0DCA" w14:textId="77777777" w:rsidR="00EB6DA4" w:rsidRPr="006F36D4" w:rsidRDefault="00EB6DA4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209" w:name="_Toc167903401"/>
      <w:r w:rsidRPr="006F36D4">
        <w:rPr>
          <w:szCs w:val="26"/>
        </w:rPr>
        <w:lastRenderedPageBreak/>
        <w:t>Раздел «</w:t>
      </w:r>
      <w:r w:rsidR="00B87470">
        <w:rPr>
          <w:szCs w:val="26"/>
        </w:rPr>
        <w:t>Финансовая отчётность</w:t>
      </w:r>
      <w:r w:rsidRPr="006F36D4">
        <w:rPr>
          <w:szCs w:val="26"/>
        </w:rPr>
        <w:t>»</w:t>
      </w:r>
      <w:bookmarkEnd w:id="209"/>
    </w:p>
    <w:p w14:paraId="57E6D048" w14:textId="77777777" w:rsidR="00A908B0" w:rsidRPr="006F36D4" w:rsidRDefault="00A908B0" w:rsidP="00A908B0">
      <w:pPr>
        <w:autoSpaceDE w:val="0"/>
        <w:autoSpaceDN w:val="0"/>
        <w:adjustRightInd w:val="0"/>
        <w:spacing w:line="360" w:lineRule="auto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Финансовая отчётность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представлен следующий набор данных:</w:t>
      </w:r>
    </w:p>
    <w:p w14:paraId="4CD12D8D" w14:textId="77777777" w:rsidR="00A908B0" w:rsidRPr="006F36D4" w:rsidRDefault="00A908B0" w:rsidP="00A908B0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>
        <w:rPr>
          <w:sz w:val="26"/>
          <w:szCs w:val="26"/>
        </w:rPr>
        <w:t>Организация</w:t>
      </w:r>
      <w:r w:rsidRPr="006F36D4">
        <w:rPr>
          <w:sz w:val="26"/>
          <w:szCs w:val="26"/>
        </w:rPr>
        <w:t>;</w:t>
      </w:r>
    </w:p>
    <w:p w14:paraId="0FCD5A6F" w14:textId="77777777" w:rsidR="00A908B0" w:rsidRPr="006F36D4" w:rsidRDefault="00A908B0" w:rsidP="00A908B0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>
        <w:rPr>
          <w:sz w:val="26"/>
          <w:szCs w:val="26"/>
        </w:rPr>
        <w:t>ИНН</w:t>
      </w:r>
      <w:r w:rsidRPr="006F36D4">
        <w:rPr>
          <w:sz w:val="26"/>
          <w:szCs w:val="26"/>
        </w:rPr>
        <w:t>;</w:t>
      </w:r>
    </w:p>
    <w:p w14:paraId="5413107E" w14:textId="77777777" w:rsidR="00A908B0" w:rsidRPr="006F36D4" w:rsidRDefault="00A908B0" w:rsidP="00A908B0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>
        <w:rPr>
          <w:sz w:val="26"/>
          <w:szCs w:val="26"/>
        </w:rPr>
        <w:t>ОГРН</w:t>
      </w:r>
      <w:r w:rsidRPr="006F36D4">
        <w:rPr>
          <w:sz w:val="26"/>
          <w:szCs w:val="26"/>
        </w:rPr>
        <w:t>;</w:t>
      </w:r>
    </w:p>
    <w:p w14:paraId="7A6C8624" w14:textId="77777777" w:rsidR="00A908B0" w:rsidRDefault="00A908B0" w:rsidP="00A908B0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A908B0">
        <w:rPr>
          <w:sz w:val="26"/>
          <w:szCs w:val="26"/>
        </w:rPr>
        <w:t>Вид экономической деятельности (по ОКВЭД)</w:t>
      </w:r>
      <w:r w:rsidRPr="006F36D4">
        <w:rPr>
          <w:sz w:val="26"/>
          <w:szCs w:val="26"/>
        </w:rPr>
        <w:t>;</w:t>
      </w:r>
    </w:p>
    <w:p w14:paraId="3C5A415D" w14:textId="0EB19FD3" w:rsidR="00E02D9B" w:rsidRPr="0046375C" w:rsidRDefault="00A908B0">
      <w:pPr>
        <w:pStyle w:val="ae"/>
        <w:numPr>
          <w:ilvl w:val="0"/>
          <w:numId w:val="15"/>
        </w:numPr>
        <w:autoSpaceDE w:val="0"/>
        <w:autoSpaceDN w:val="0"/>
        <w:adjustRightInd w:val="0"/>
        <w:spacing w:line="360" w:lineRule="auto"/>
        <w:ind w:left="993" w:hanging="284"/>
        <w:rPr>
          <w:sz w:val="26"/>
          <w:szCs w:val="26"/>
        </w:rPr>
      </w:pPr>
      <w:r w:rsidRPr="004B3E1B">
        <w:rPr>
          <w:sz w:val="26"/>
          <w:szCs w:val="26"/>
        </w:rPr>
        <w:t>Местонахождение (адрес)</w:t>
      </w:r>
      <w:r w:rsidR="004B3E1B" w:rsidRPr="004B3E1B">
        <w:rPr>
          <w:sz w:val="26"/>
          <w:szCs w:val="26"/>
        </w:rPr>
        <w:t>.</w:t>
      </w:r>
    </w:p>
    <w:p w14:paraId="3823C07F" w14:textId="7D028158" w:rsidR="00E02D9B" w:rsidRDefault="00E02D9B" w:rsidP="0046375C">
      <w:pPr>
        <w:pStyle w:val="10"/>
        <w:ind w:firstLine="0"/>
        <w:jc w:val="left"/>
        <w:rPr>
          <w:sz w:val="26"/>
          <w:szCs w:val="26"/>
        </w:rPr>
      </w:pPr>
    </w:p>
    <w:p w14:paraId="220AAEB7" w14:textId="0537ABB8" w:rsidR="00E02D9B" w:rsidRDefault="00E02D9B" w:rsidP="0046375C">
      <w:pPr>
        <w:pStyle w:val="10"/>
        <w:ind w:left="284" w:firstLine="425"/>
        <w:jc w:val="left"/>
        <w:rPr>
          <w:sz w:val="26"/>
          <w:szCs w:val="26"/>
        </w:rPr>
      </w:pPr>
      <w:r w:rsidRPr="00F53F23">
        <w:rPr>
          <w:sz w:val="26"/>
          <w:szCs w:val="26"/>
        </w:rPr>
        <w:t xml:space="preserve">Если </w:t>
      </w:r>
      <w:r>
        <w:rPr>
          <w:sz w:val="26"/>
          <w:szCs w:val="26"/>
        </w:rPr>
        <w:t>данных по отчетности</w:t>
      </w:r>
      <w:r w:rsidRPr="00F53F23">
        <w:rPr>
          <w:sz w:val="26"/>
          <w:szCs w:val="26"/>
        </w:rPr>
        <w:t xml:space="preserve"> нет, то раздел не отражается</w:t>
      </w:r>
      <w:r>
        <w:rPr>
          <w:sz w:val="26"/>
          <w:szCs w:val="26"/>
        </w:rPr>
        <w:t>.</w:t>
      </w:r>
    </w:p>
    <w:p w14:paraId="24680B86" w14:textId="70164966" w:rsidR="00563116" w:rsidRDefault="00AC703A" w:rsidP="00563116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того, чтобы отфильтровать документы, необходимо выбрать год в фильтре </w:t>
      </w:r>
      <w:r w:rsidRPr="006F36D4">
        <w:rPr>
          <w:b/>
          <w:sz w:val="26"/>
          <w:szCs w:val="26"/>
        </w:rPr>
        <w:t>«</w:t>
      </w:r>
      <w:r>
        <w:rPr>
          <w:b/>
          <w:sz w:val="26"/>
          <w:szCs w:val="26"/>
        </w:rPr>
        <w:t>Отчётность за период</w:t>
      </w:r>
      <w:r w:rsidR="00A908B0">
        <w:rPr>
          <w:b/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>___</w:t>
      </w:r>
      <w:r w:rsidR="005A46A8" w:rsidRPr="006F36D4">
        <w:rPr>
          <w:b/>
          <w:sz w:val="26"/>
          <w:szCs w:val="26"/>
        </w:rPr>
        <w:t>_»</w:t>
      </w:r>
      <w:r w:rsidRPr="006F36D4">
        <w:rPr>
          <w:b/>
          <w:sz w:val="26"/>
          <w:szCs w:val="26"/>
        </w:rPr>
        <w:t>.</w:t>
      </w:r>
      <w:r w:rsidR="00563116" w:rsidRPr="00563116">
        <w:rPr>
          <w:sz w:val="26"/>
          <w:szCs w:val="26"/>
        </w:rPr>
        <w:t xml:space="preserve"> </w:t>
      </w:r>
    </w:p>
    <w:p w14:paraId="70EADF23" w14:textId="7D7F358D" w:rsidR="00563116" w:rsidRPr="00563116" w:rsidRDefault="00563116" w:rsidP="00563116">
      <w:pPr>
        <w:pStyle w:val="10"/>
        <w:ind w:firstLine="709"/>
        <w:rPr>
          <w:sz w:val="26"/>
          <w:szCs w:val="26"/>
        </w:rPr>
      </w:pPr>
      <w:r>
        <w:rPr>
          <w:sz w:val="26"/>
          <w:szCs w:val="26"/>
        </w:rPr>
        <w:t xml:space="preserve">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 w:rsidRPr="00C10EF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или </w:t>
      </w:r>
      <w:r>
        <w:rPr>
          <w:sz w:val="26"/>
          <w:szCs w:val="26"/>
          <w:lang w:val="en-US"/>
        </w:rPr>
        <w:t>Docx</w:t>
      </w:r>
      <w:r w:rsidRPr="00C10EFD">
        <w:rPr>
          <w:sz w:val="26"/>
          <w:szCs w:val="26"/>
        </w:rPr>
        <w:t>.</w:t>
      </w:r>
    </w:p>
    <w:p w14:paraId="0A39BD63" w14:textId="24139692" w:rsidR="00B87470" w:rsidRPr="006F36D4" w:rsidRDefault="0099159B" w:rsidP="00B87470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192FD92" wp14:editId="2EBF1355">
            <wp:extent cx="5940425" cy="2856865"/>
            <wp:effectExtent l="0" t="0" r="3175" b="63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346AB" w14:textId="77777777" w:rsidR="00EB6DA4" w:rsidRDefault="00EB6DA4" w:rsidP="006F1B6B">
      <w:pPr>
        <w:pStyle w:val="10"/>
        <w:ind w:firstLine="0"/>
        <w:rPr>
          <w:sz w:val="26"/>
          <w:szCs w:val="26"/>
          <w:lang w:val="en-US"/>
        </w:rPr>
      </w:pPr>
    </w:p>
    <w:p w14:paraId="385B07CE" w14:textId="77777777" w:rsidR="00D82862" w:rsidRPr="006F36D4" w:rsidRDefault="00D82862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210" w:name="_Toc167903402"/>
      <w:r w:rsidRPr="006F36D4">
        <w:rPr>
          <w:szCs w:val="26"/>
        </w:rPr>
        <w:t>Раздел «</w:t>
      </w:r>
      <w:r w:rsidR="00506A14">
        <w:rPr>
          <w:szCs w:val="26"/>
        </w:rPr>
        <w:t>Финансовый анализ</w:t>
      </w:r>
      <w:r w:rsidRPr="006F36D4">
        <w:rPr>
          <w:szCs w:val="26"/>
        </w:rPr>
        <w:t>»</w:t>
      </w:r>
      <w:bookmarkEnd w:id="210"/>
    </w:p>
    <w:p w14:paraId="17474314" w14:textId="77777777" w:rsidR="00D82862" w:rsidRDefault="00D82862" w:rsidP="00D82862">
      <w:pPr>
        <w:pStyle w:val="10"/>
        <w:ind w:firstLine="709"/>
        <w:rPr>
          <w:b/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 w:rsidR="00506A14">
        <w:rPr>
          <w:b/>
          <w:sz w:val="26"/>
          <w:szCs w:val="26"/>
        </w:rPr>
        <w:t>Финансовый анализ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представлены</w:t>
      </w:r>
      <w:r w:rsidR="007309CF">
        <w:rPr>
          <w:sz w:val="26"/>
          <w:szCs w:val="26"/>
        </w:rPr>
        <w:t xml:space="preserve"> таблицы: Финансовые показатели </w:t>
      </w:r>
      <w:r w:rsidR="00145907">
        <w:rPr>
          <w:sz w:val="26"/>
          <w:szCs w:val="26"/>
        </w:rPr>
        <w:t>и</w:t>
      </w:r>
      <w:r w:rsidR="00145907" w:rsidRPr="009C69B2">
        <w:rPr>
          <w:noProof/>
        </w:rPr>
        <w:t xml:space="preserve"> </w:t>
      </w:r>
      <w:r w:rsidR="00145907">
        <w:rPr>
          <w:sz w:val="26"/>
          <w:szCs w:val="26"/>
        </w:rPr>
        <w:t>Коэффициенты</w:t>
      </w:r>
      <w:r w:rsidR="007309CF">
        <w:rPr>
          <w:sz w:val="26"/>
          <w:szCs w:val="26"/>
        </w:rPr>
        <w:t xml:space="preserve">. </w:t>
      </w:r>
      <w:r w:rsidR="00DF3C70" w:rsidRPr="006F36D4">
        <w:rPr>
          <w:sz w:val="26"/>
          <w:szCs w:val="26"/>
        </w:rPr>
        <w:t xml:space="preserve">Для того, чтобы отфильтровать документы, необходимо выбрать год в фильтре </w:t>
      </w:r>
      <w:r w:rsidR="00DF3C70" w:rsidRPr="006F36D4">
        <w:rPr>
          <w:b/>
          <w:sz w:val="26"/>
          <w:szCs w:val="26"/>
        </w:rPr>
        <w:t>«</w:t>
      </w:r>
      <w:r w:rsidR="00882A83">
        <w:rPr>
          <w:b/>
          <w:sz w:val="26"/>
          <w:szCs w:val="26"/>
        </w:rPr>
        <w:t xml:space="preserve">Финансовый анализ </w:t>
      </w:r>
      <w:r w:rsidR="00DF3C70">
        <w:rPr>
          <w:b/>
          <w:sz w:val="26"/>
          <w:szCs w:val="26"/>
        </w:rPr>
        <w:t xml:space="preserve">за период </w:t>
      </w:r>
      <w:r w:rsidR="00DF3C70" w:rsidRPr="006F36D4">
        <w:rPr>
          <w:b/>
          <w:sz w:val="26"/>
          <w:szCs w:val="26"/>
        </w:rPr>
        <w:t>___</w:t>
      </w:r>
      <w:r w:rsidR="00A674DC" w:rsidRPr="006F36D4">
        <w:rPr>
          <w:b/>
          <w:sz w:val="26"/>
          <w:szCs w:val="26"/>
        </w:rPr>
        <w:t>_»</w:t>
      </w:r>
      <w:r w:rsidR="00DF3C70" w:rsidRPr="006F36D4">
        <w:rPr>
          <w:b/>
          <w:sz w:val="26"/>
          <w:szCs w:val="26"/>
        </w:rPr>
        <w:t>.</w:t>
      </w:r>
    </w:p>
    <w:p w14:paraId="23E5168E" w14:textId="007C00EC" w:rsidR="00703761" w:rsidRPr="008749B1" w:rsidRDefault="00563116" w:rsidP="00703761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Также есть возможность выгрузить файлы в форматах </w:t>
      </w:r>
      <w:r>
        <w:rPr>
          <w:sz w:val="26"/>
          <w:szCs w:val="26"/>
          <w:lang w:val="en-US"/>
        </w:rPr>
        <w:t>PDF</w:t>
      </w:r>
      <w:r w:rsidRPr="00C10EF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или </w:t>
      </w:r>
      <w:r>
        <w:rPr>
          <w:sz w:val="26"/>
          <w:szCs w:val="26"/>
          <w:lang w:val="en-US"/>
        </w:rPr>
        <w:t>Docx</w:t>
      </w:r>
      <w:r w:rsidRPr="00C10EFD">
        <w:rPr>
          <w:sz w:val="26"/>
          <w:szCs w:val="26"/>
        </w:rPr>
        <w:t>.</w:t>
      </w:r>
    </w:p>
    <w:p w14:paraId="269F1995" w14:textId="1E8431D6" w:rsidR="00D82862" w:rsidRPr="00563116" w:rsidRDefault="000E7B0C" w:rsidP="006F1B6B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D0139B" wp14:editId="1390B9A9">
            <wp:extent cx="5940425" cy="288099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345B" w14:textId="77777777" w:rsidR="00B1096B" w:rsidRPr="00563116" w:rsidRDefault="00B1096B" w:rsidP="006F1B6B">
      <w:pPr>
        <w:pStyle w:val="10"/>
        <w:ind w:firstLine="0"/>
        <w:rPr>
          <w:sz w:val="26"/>
          <w:szCs w:val="26"/>
        </w:rPr>
      </w:pPr>
    </w:p>
    <w:p w14:paraId="1CD66EFD" w14:textId="77777777" w:rsidR="004B142C" w:rsidRPr="006F36D4" w:rsidRDefault="00FF6CF2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211" w:name="_Toc167903403"/>
      <w:r w:rsidRPr="006F36D4">
        <w:rPr>
          <w:szCs w:val="26"/>
        </w:rPr>
        <w:t>Раздел «</w:t>
      </w:r>
      <w:r w:rsidR="004B142C" w:rsidRPr="006F36D4">
        <w:rPr>
          <w:szCs w:val="26"/>
        </w:rPr>
        <w:t>Онлайн</w:t>
      </w:r>
      <w:r w:rsidR="00A47F2A" w:rsidRPr="006F36D4">
        <w:rPr>
          <w:szCs w:val="26"/>
        </w:rPr>
        <w:t xml:space="preserve"> проверки</w:t>
      </w:r>
      <w:r w:rsidRPr="006F36D4">
        <w:rPr>
          <w:szCs w:val="26"/>
        </w:rPr>
        <w:t>»</w:t>
      </w:r>
      <w:bookmarkEnd w:id="211"/>
    </w:p>
    <w:p w14:paraId="696C90E9" w14:textId="77777777" w:rsidR="00F76651" w:rsidRDefault="00F76651" w:rsidP="00F76651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="00AF2A30" w:rsidRPr="006F36D4">
        <w:rPr>
          <w:b/>
          <w:sz w:val="26"/>
          <w:szCs w:val="26"/>
        </w:rPr>
        <w:t>«Онлайн</w:t>
      </w:r>
      <w:r w:rsidR="00A47F2A" w:rsidRPr="006F36D4">
        <w:rPr>
          <w:b/>
          <w:sz w:val="26"/>
          <w:szCs w:val="26"/>
        </w:rPr>
        <w:t xml:space="preserve"> проверки</w:t>
      </w:r>
      <w:r w:rsidR="00AF2A30" w:rsidRPr="006F36D4">
        <w:rPr>
          <w:b/>
          <w:sz w:val="26"/>
          <w:szCs w:val="26"/>
        </w:rPr>
        <w:t>»</w:t>
      </w:r>
      <w:r w:rsidR="00AF2A30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представлены проверки по доступны</w:t>
      </w:r>
      <w:r w:rsidR="00BB72E8" w:rsidRPr="006F36D4">
        <w:rPr>
          <w:sz w:val="26"/>
          <w:szCs w:val="26"/>
        </w:rPr>
        <w:t>м реестрам ФНС, которые можно ос</w:t>
      </w:r>
      <w:r w:rsidRPr="006F36D4">
        <w:rPr>
          <w:sz w:val="26"/>
          <w:szCs w:val="26"/>
        </w:rPr>
        <w:t xml:space="preserve">уществить вручную при помощи ввода </w:t>
      </w:r>
      <w:r w:rsidRPr="006F36D4">
        <w:rPr>
          <w:b/>
          <w:sz w:val="26"/>
          <w:szCs w:val="26"/>
        </w:rPr>
        <w:t>капчи</w:t>
      </w:r>
      <w:r w:rsidRPr="006F36D4">
        <w:rPr>
          <w:sz w:val="26"/>
          <w:szCs w:val="26"/>
        </w:rPr>
        <w:t xml:space="preserve">. </w:t>
      </w:r>
      <w:r w:rsidR="00E574EE" w:rsidRPr="00E574EE">
        <w:rPr>
          <w:sz w:val="26"/>
          <w:szCs w:val="26"/>
        </w:rPr>
        <w:t xml:space="preserve">Сведения о юридических лицах и индивидуальных предпринимателях, в отношении которых представлены документы для государственной регистрации </w:t>
      </w:r>
      <w:r w:rsidRPr="006F36D4">
        <w:rPr>
          <w:sz w:val="26"/>
          <w:szCs w:val="26"/>
        </w:rPr>
        <w:t>буд</w:t>
      </w:r>
      <w:r w:rsidR="00E574EE">
        <w:rPr>
          <w:sz w:val="26"/>
          <w:szCs w:val="26"/>
        </w:rPr>
        <w:t>у</w:t>
      </w:r>
      <w:r w:rsidRPr="006F36D4">
        <w:rPr>
          <w:sz w:val="26"/>
          <w:szCs w:val="26"/>
        </w:rPr>
        <w:t>т выдан</w:t>
      </w:r>
      <w:r w:rsidR="00E574EE">
        <w:rPr>
          <w:sz w:val="26"/>
          <w:szCs w:val="26"/>
        </w:rPr>
        <w:t>ы</w:t>
      </w:r>
      <w:r w:rsidRPr="006F36D4">
        <w:rPr>
          <w:sz w:val="26"/>
          <w:szCs w:val="26"/>
        </w:rPr>
        <w:t xml:space="preserve"> в отдельно сформированном </w:t>
      </w:r>
      <w:r w:rsidRPr="006F36D4">
        <w:rPr>
          <w:sz w:val="26"/>
          <w:szCs w:val="26"/>
          <w:lang w:val="en-US"/>
        </w:rPr>
        <w:t>pdf</w:t>
      </w:r>
      <w:r w:rsidRPr="006F36D4">
        <w:rPr>
          <w:sz w:val="26"/>
          <w:szCs w:val="26"/>
        </w:rPr>
        <w:t>-документе.</w:t>
      </w:r>
    </w:p>
    <w:p w14:paraId="1739B6AD" w14:textId="5FAC143F" w:rsidR="007B4A52" w:rsidRPr="000A41C5" w:rsidRDefault="00BB388C" w:rsidP="00F76651">
      <w:pPr>
        <w:pStyle w:val="10"/>
        <w:ind w:firstLine="709"/>
        <w:rPr>
          <w:sz w:val="26"/>
          <w:szCs w:val="26"/>
        </w:rPr>
      </w:pPr>
      <w:r>
        <w:rPr>
          <w:sz w:val="26"/>
          <w:szCs w:val="26"/>
        </w:rPr>
        <w:t xml:space="preserve">Чтобы получить сведения о наличии решений о приостановлении операций по счетам налогоплательщика, надо нажать на кнопку </w:t>
      </w:r>
      <w:r w:rsidR="005B0AE4">
        <w:rPr>
          <w:sz w:val="26"/>
          <w:szCs w:val="26"/>
        </w:rPr>
        <w:t>«</w:t>
      </w:r>
      <w:r w:rsidRPr="00BB388C">
        <w:rPr>
          <w:b/>
          <w:sz w:val="26"/>
          <w:szCs w:val="26"/>
        </w:rPr>
        <w:t>Получить отчёт</w:t>
      </w:r>
      <w:r w:rsidR="005B0AE4">
        <w:rPr>
          <w:sz w:val="26"/>
          <w:szCs w:val="26"/>
        </w:rPr>
        <w:t xml:space="preserve">». </w:t>
      </w:r>
      <w:r w:rsidR="007B4A52" w:rsidRPr="000A41C5">
        <w:rPr>
          <w:sz w:val="26"/>
          <w:szCs w:val="26"/>
        </w:rPr>
        <w:t>Ожидание для повторного скачивания отчета может составлять до 15 минут.</w:t>
      </w:r>
    </w:p>
    <w:p w14:paraId="73ADB636" w14:textId="6EA91C91" w:rsidR="00162639" w:rsidRDefault="00162639" w:rsidP="00F76651">
      <w:pPr>
        <w:pStyle w:val="10"/>
        <w:ind w:firstLine="709"/>
        <w:rPr>
          <w:sz w:val="26"/>
          <w:szCs w:val="26"/>
        </w:rPr>
      </w:pPr>
      <w:r w:rsidRPr="00162639">
        <w:rPr>
          <w:sz w:val="26"/>
          <w:szCs w:val="26"/>
        </w:rPr>
        <w:t xml:space="preserve">Сообщения юридических лиц, опубликованные </w:t>
      </w:r>
      <w:r w:rsidR="00DE2CD6" w:rsidRPr="00162639">
        <w:rPr>
          <w:sz w:val="26"/>
          <w:szCs w:val="26"/>
        </w:rPr>
        <w:t>в журнале «Вестник государственной регистрации»,</w:t>
      </w:r>
      <w:r>
        <w:rPr>
          <w:sz w:val="26"/>
          <w:szCs w:val="26"/>
        </w:rPr>
        <w:t xml:space="preserve"> можно посмотреть, перейдя по ссылке: </w:t>
      </w:r>
      <w:r w:rsidR="005B0AE4">
        <w:rPr>
          <w:sz w:val="26"/>
          <w:szCs w:val="26"/>
        </w:rPr>
        <w:t>«</w:t>
      </w:r>
      <w:r w:rsidRPr="00162639">
        <w:rPr>
          <w:b/>
          <w:sz w:val="26"/>
          <w:szCs w:val="26"/>
        </w:rPr>
        <w:t>Детали по ссылке на первоисточник</w:t>
      </w:r>
      <w:r w:rsidR="005B0AE4">
        <w:rPr>
          <w:sz w:val="26"/>
          <w:szCs w:val="26"/>
        </w:rPr>
        <w:t>»</w:t>
      </w:r>
      <w:r w:rsidR="005B0AE4" w:rsidRPr="000D6E2F">
        <w:rPr>
          <w:sz w:val="26"/>
          <w:szCs w:val="26"/>
        </w:rPr>
        <w:t>.</w:t>
      </w:r>
    </w:p>
    <w:p w14:paraId="6BB8CDAB" w14:textId="3DD86320" w:rsidR="00087751" w:rsidRDefault="00087751" w:rsidP="00087751">
      <w:pPr>
        <w:pStyle w:val="10"/>
        <w:ind w:firstLine="709"/>
        <w:rPr>
          <w:sz w:val="26"/>
          <w:szCs w:val="26"/>
        </w:rPr>
      </w:pPr>
      <w:r w:rsidRPr="00087751">
        <w:rPr>
          <w:sz w:val="26"/>
          <w:szCs w:val="26"/>
        </w:rPr>
        <w:t xml:space="preserve">Сообщения и публикации СМИ о компании, размещенные на ведущих интернет-медиа и информационных </w:t>
      </w:r>
      <w:r w:rsidR="00F15E38" w:rsidRPr="00087751">
        <w:rPr>
          <w:sz w:val="26"/>
          <w:szCs w:val="26"/>
        </w:rPr>
        <w:t>агентствах</w:t>
      </w:r>
      <w:r w:rsidRPr="00087751">
        <w:rPr>
          <w:sz w:val="26"/>
          <w:szCs w:val="26"/>
        </w:rPr>
        <w:t xml:space="preserve"> (</w:t>
      </w:r>
      <w:proofErr w:type="spellStart"/>
      <w:r w:rsidR="00F15E38">
        <w:rPr>
          <w:sz w:val="26"/>
          <w:szCs w:val="26"/>
          <w:lang w:val="en-US"/>
        </w:rPr>
        <w:t>Bankir</w:t>
      </w:r>
      <w:proofErr w:type="spellEnd"/>
      <w:r w:rsidR="00F15E38" w:rsidRPr="00F15E38">
        <w:rPr>
          <w:sz w:val="26"/>
          <w:szCs w:val="26"/>
        </w:rPr>
        <w:t>.</w:t>
      </w:r>
      <w:proofErr w:type="spellStart"/>
      <w:r w:rsidR="00F15E38">
        <w:rPr>
          <w:sz w:val="26"/>
          <w:szCs w:val="26"/>
          <w:lang w:val="en-US"/>
        </w:rPr>
        <w:t>ru</w:t>
      </w:r>
      <w:proofErr w:type="spellEnd"/>
      <w:r w:rsidR="00F15E38" w:rsidRPr="00F15E38">
        <w:rPr>
          <w:sz w:val="26"/>
          <w:szCs w:val="26"/>
        </w:rPr>
        <w:t xml:space="preserve"> </w:t>
      </w:r>
      <w:r w:rsidR="00F15E38">
        <w:rPr>
          <w:sz w:val="26"/>
          <w:szCs w:val="26"/>
        </w:rPr>
        <w:t>информационное агентство</w:t>
      </w:r>
      <w:r w:rsidRPr="00087751">
        <w:rPr>
          <w:sz w:val="26"/>
          <w:szCs w:val="26"/>
        </w:rPr>
        <w:t xml:space="preserve">, и др. - список будет пополняться) можно просмотреть в онлайн-режиме в блоке </w:t>
      </w:r>
      <w:r w:rsidR="00C76CF4">
        <w:rPr>
          <w:sz w:val="26"/>
          <w:szCs w:val="26"/>
        </w:rPr>
        <w:t>«</w:t>
      </w:r>
      <w:r w:rsidRPr="00880402">
        <w:rPr>
          <w:b/>
          <w:sz w:val="26"/>
          <w:szCs w:val="26"/>
        </w:rPr>
        <w:t>Мониторинг СМИ</w:t>
      </w:r>
      <w:r w:rsidR="00C76CF4">
        <w:rPr>
          <w:sz w:val="26"/>
          <w:szCs w:val="26"/>
        </w:rPr>
        <w:t>»</w:t>
      </w:r>
      <w:r w:rsidR="00C76CF4" w:rsidRPr="00087751">
        <w:rPr>
          <w:sz w:val="26"/>
          <w:szCs w:val="26"/>
        </w:rPr>
        <w:t xml:space="preserve">. </w:t>
      </w:r>
      <w:r w:rsidRPr="00087751">
        <w:rPr>
          <w:sz w:val="26"/>
          <w:szCs w:val="26"/>
        </w:rPr>
        <w:t>Для каждого сообщения о компании указывается дата публикации, заголовок (часть заголовка) и ссылка на сообщение.</w:t>
      </w:r>
    </w:p>
    <w:p w14:paraId="6A341DD7" w14:textId="5078AD91" w:rsidR="00D914AD" w:rsidRPr="006F36D4" w:rsidRDefault="00087751" w:rsidP="00087751">
      <w:pPr>
        <w:pStyle w:val="10"/>
        <w:ind w:firstLine="709"/>
        <w:rPr>
          <w:sz w:val="26"/>
          <w:szCs w:val="26"/>
        </w:rPr>
      </w:pPr>
      <w:r w:rsidRPr="00087751">
        <w:rPr>
          <w:sz w:val="26"/>
          <w:szCs w:val="26"/>
        </w:rPr>
        <w:lastRenderedPageBreak/>
        <w:t>В случае, если сообщений СМИ нет, то блок не отображается.</w:t>
      </w:r>
      <w:r w:rsidR="002403F5">
        <w:rPr>
          <w:noProof/>
        </w:rPr>
        <w:drawing>
          <wp:inline distT="0" distB="0" distL="0" distR="0" wp14:anchorId="768970B7" wp14:editId="052E8E17">
            <wp:extent cx="5940425" cy="303784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B46B" w14:textId="77777777" w:rsidR="005847F2" w:rsidRPr="006F36D4" w:rsidRDefault="005847F2" w:rsidP="004B142C">
      <w:pPr>
        <w:pStyle w:val="10"/>
        <w:ind w:firstLine="709"/>
        <w:rPr>
          <w:sz w:val="26"/>
          <w:szCs w:val="26"/>
        </w:rPr>
      </w:pPr>
    </w:p>
    <w:p w14:paraId="2E3B5B9E" w14:textId="77777777" w:rsidR="004B142C" w:rsidRPr="006F36D4" w:rsidRDefault="00FF6CF2" w:rsidP="00CD7C07">
      <w:pPr>
        <w:pStyle w:val="6"/>
        <w:numPr>
          <w:ilvl w:val="2"/>
          <w:numId w:val="43"/>
        </w:numPr>
        <w:spacing w:line="360" w:lineRule="auto"/>
        <w:ind w:left="709"/>
        <w:rPr>
          <w:szCs w:val="26"/>
        </w:rPr>
      </w:pPr>
      <w:bookmarkStart w:id="212" w:name="_Toc167903404"/>
      <w:r w:rsidRPr="006F36D4">
        <w:rPr>
          <w:szCs w:val="26"/>
        </w:rPr>
        <w:t>Раздел «</w:t>
      </w:r>
      <w:r w:rsidR="00FE1E2E" w:rsidRPr="006F36D4">
        <w:rPr>
          <w:szCs w:val="26"/>
        </w:rPr>
        <w:t>Факторы риска</w:t>
      </w:r>
      <w:r w:rsidRPr="006F36D4">
        <w:rPr>
          <w:szCs w:val="26"/>
        </w:rPr>
        <w:t>»</w:t>
      </w:r>
      <w:bookmarkEnd w:id="212"/>
    </w:p>
    <w:p w14:paraId="363681DC" w14:textId="77777777" w:rsidR="009D57D7" w:rsidRPr="006F36D4" w:rsidRDefault="009D57D7" w:rsidP="009D57D7">
      <w:pPr>
        <w:rPr>
          <w:sz w:val="26"/>
          <w:szCs w:val="26"/>
        </w:rPr>
      </w:pPr>
    </w:p>
    <w:p w14:paraId="64209702" w14:textId="77777777" w:rsidR="003A765A" w:rsidRPr="006F36D4" w:rsidRDefault="003A765A" w:rsidP="00302C56">
      <w:pPr>
        <w:pStyle w:val="7"/>
        <w:spacing w:line="360" w:lineRule="auto"/>
        <w:ind w:left="0" w:firstLine="0"/>
        <w:rPr>
          <w:b w:val="0"/>
          <w:szCs w:val="26"/>
        </w:rPr>
      </w:pPr>
      <w:bookmarkStart w:id="213" w:name="_Toc528940867"/>
      <w:bookmarkStart w:id="214" w:name="_Toc528942326"/>
      <w:bookmarkStart w:id="215" w:name="_Toc528943242"/>
      <w:bookmarkStart w:id="216" w:name="_Toc528943482"/>
      <w:bookmarkStart w:id="217" w:name="_Toc528944880"/>
      <w:bookmarkStart w:id="218" w:name="_Toc528945198"/>
      <w:bookmarkStart w:id="219" w:name="_Toc528946564"/>
      <w:bookmarkStart w:id="220" w:name="_Toc529268234"/>
      <w:bookmarkStart w:id="221" w:name="_Toc167903405"/>
      <w:r w:rsidRPr="006F36D4">
        <w:rPr>
          <w:szCs w:val="26"/>
        </w:rPr>
        <w:t>Индикаторы</w:t>
      </w:r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</w:p>
    <w:p w14:paraId="514E0982" w14:textId="36320DB1" w:rsidR="009A482B" w:rsidRPr="006F36D4" w:rsidRDefault="00A86E53" w:rsidP="003A765A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верхней части страницы раздела </w:t>
      </w:r>
      <w:r w:rsidRPr="006F36D4">
        <w:rPr>
          <w:b/>
          <w:sz w:val="26"/>
          <w:szCs w:val="26"/>
        </w:rPr>
        <w:t>«</w:t>
      </w:r>
      <w:r w:rsidR="00FE1E2E" w:rsidRPr="006F36D4">
        <w:rPr>
          <w:b/>
          <w:sz w:val="26"/>
          <w:szCs w:val="26"/>
        </w:rPr>
        <w:t>Факторы риска</w:t>
      </w:r>
      <w:r w:rsidRPr="006F36D4">
        <w:rPr>
          <w:b/>
          <w:sz w:val="26"/>
          <w:szCs w:val="26"/>
        </w:rPr>
        <w:t>»</w:t>
      </w:r>
      <w:r w:rsidR="00B47C44" w:rsidRPr="006F36D4">
        <w:rPr>
          <w:sz w:val="26"/>
          <w:szCs w:val="26"/>
        </w:rPr>
        <w:t xml:space="preserve"> </w:t>
      </w:r>
      <w:r w:rsidR="00306D8F" w:rsidRPr="006F36D4">
        <w:rPr>
          <w:sz w:val="26"/>
          <w:szCs w:val="26"/>
        </w:rPr>
        <w:t xml:space="preserve">представлены индикаторы, отражающие благонадежность компании: коэффициент Альтмана, коэффициент </w:t>
      </w:r>
      <w:proofErr w:type="spellStart"/>
      <w:r w:rsidR="00306D8F" w:rsidRPr="006F36D4">
        <w:rPr>
          <w:sz w:val="26"/>
          <w:szCs w:val="26"/>
        </w:rPr>
        <w:t>Фулмера</w:t>
      </w:r>
      <w:proofErr w:type="spellEnd"/>
      <w:r w:rsidR="00306D8F" w:rsidRPr="006F36D4">
        <w:rPr>
          <w:sz w:val="26"/>
          <w:szCs w:val="26"/>
        </w:rPr>
        <w:t xml:space="preserve">, выручка и дебиторская задолженность. Коэффициенты рассчитаны на базе бухгалтерской отчетности, представленной в </w:t>
      </w:r>
      <w:r w:rsidR="00D65B29">
        <w:rPr>
          <w:sz w:val="26"/>
          <w:szCs w:val="26"/>
        </w:rPr>
        <w:t>ФНС: БФО</w:t>
      </w:r>
      <w:r w:rsidR="00D65B29" w:rsidRPr="006F36D4">
        <w:rPr>
          <w:sz w:val="26"/>
          <w:szCs w:val="26"/>
        </w:rPr>
        <w:t xml:space="preserve"> </w:t>
      </w:r>
      <w:r w:rsidR="00306D8F" w:rsidRPr="006F36D4">
        <w:rPr>
          <w:sz w:val="26"/>
          <w:szCs w:val="26"/>
        </w:rPr>
        <w:t>за последний поданный год. Если отчетность не была предоставлена, индикаторы не отражаются.</w:t>
      </w:r>
    </w:p>
    <w:p w14:paraId="39CF9BA4" w14:textId="40A770D0" w:rsidR="003D42F5" w:rsidRPr="006F36D4" w:rsidRDefault="00471E6B" w:rsidP="003D42F5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11C0FE" wp14:editId="6CA1F2C7">
            <wp:extent cx="5940425" cy="299466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AD21" w14:textId="77777777" w:rsidR="003D42F5" w:rsidRPr="006F36D4" w:rsidRDefault="003D42F5" w:rsidP="00B47C44">
      <w:pPr>
        <w:pStyle w:val="10"/>
        <w:ind w:firstLine="0"/>
        <w:rPr>
          <w:sz w:val="26"/>
          <w:szCs w:val="26"/>
        </w:rPr>
      </w:pPr>
    </w:p>
    <w:p w14:paraId="5208C0ED" w14:textId="77777777" w:rsidR="00B47C44" w:rsidRPr="006F36D4" w:rsidRDefault="003A765A" w:rsidP="00302C56">
      <w:pPr>
        <w:pStyle w:val="7"/>
        <w:spacing w:line="360" w:lineRule="auto"/>
        <w:ind w:left="0" w:firstLine="0"/>
        <w:rPr>
          <w:b w:val="0"/>
          <w:szCs w:val="26"/>
        </w:rPr>
      </w:pPr>
      <w:bookmarkStart w:id="222" w:name="_Toc528940868"/>
      <w:bookmarkStart w:id="223" w:name="_Toc528942327"/>
      <w:bookmarkStart w:id="224" w:name="_Toc528943243"/>
      <w:bookmarkStart w:id="225" w:name="_Toc528943483"/>
      <w:bookmarkStart w:id="226" w:name="_Toc528944881"/>
      <w:bookmarkStart w:id="227" w:name="_Toc528945199"/>
      <w:bookmarkStart w:id="228" w:name="_Toc528946565"/>
      <w:bookmarkStart w:id="229" w:name="_Toc529268235"/>
      <w:bookmarkStart w:id="230" w:name="_Toc167903406"/>
      <w:r w:rsidRPr="006F36D4">
        <w:rPr>
          <w:szCs w:val="26"/>
        </w:rPr>
        <w:t>Риск-факторы</w:t>
      </w:r>
      <w:r w:rsidR="00C60CD5" w:rsidRPr="006F36D4">
        <w:rPr>
          <w:szCs w:val="26"/>
        </w:rPr>
        <w:t xml:space="preserve"> и </w:t>
      </w:r>
      <w:r w:rsidR="00D37B9E" w:rsidRPr="006F36D4">
        <w:rPr>
          <w:szCs w:val="26"/>
        </w:rPr>
        <w:t>присутствие в реестрах</w:t>
      </w:r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</w:p>
    <w:p w14:paraId="34DE1A57" w14:textId="77777777" w:rsidR="009A482B" w:rsidRPr="006F36D4" w:rsidRDefault="00E21998" w:rsidP="00B47C44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В центральной части </w:t>
      </w:r>
      <w:r w:rsidR="00721F6D" w:rsidRPr="006F36D4">
        <w:rPr>
          <w:sz w:val="26"/>
          <w:szCs w:val="26"/>
        </w:rPr>
        <w:t xml:space="preserve">страницы раздела </w:t>
      </w:r>
      <w:r w:rsidR="00721F6D" w:rsidRPr="006F36D4">
        <w:rPr>
          <w:b/>
          <w:sz w:val="26"/>
          <w:szCs w:val="26"/>
        </w:rPr>
        <w:t>«</w:t>
      </w:r>
      <w:r w:rsidR="006F6991" w:rsidRPr="006F36D4">
        <w:rPr>
          <w:b/>
          <w:sz w:val="26"/>
          <w:szCs w:val="26"/>
        </w:rPr>
        <w:t>Факторы риска</w:t>
      </w:r>
      <w:r w:rsidR="00721F6D"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перечисляются все риск-факторы просматриваемого контрагента и его принадлежность к реест</w:t>
      </w:r>
      <w:r w:rsidR="00F6781D" w:rsidRPr="006F36D4">
        <w:rPr>
          <w:sz w:val="26"/>
          <w:szCs w:val="26"/>
        </w:rPr>
        <w:t>рам. Если риск-факторов нет или компания не присутствует ни в одном списке, информация не отражается.</w:t>
      </w:r>
    </w:p>
    <w:p w14:paraId="47A55811" w14:textId="77777777" w:rsidR="00634BD4" w:rsidRDefault="00634BD4" w:rsidP="009A482B">
      <w:pPr>
        <w:pStyle w:val="10"/>
        <w:ind w:firstLine="0"/>
        <w:rPr>
          <w:noProof/>
          <w:sz w:val="26"/>
          <w:szCs w:val="26"/>
        </w:rPr>
      </w:pPr>
    </w:p>
    <w:p w14:paraId="2D306390" w14:textId="729FACEF" w:rsidR="00E21998" w:rsidRPr="006F36D4" w:rsidRDefault="007A0264" w:rsidP="009A482B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7C6B3E02" wp14:editId="7878BC22">
            <wp:extent cx="5940425" cy="320675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478E" w14:textId="77777777" w:rsidR="003225E2" w:rsidRPr="006F36D4" w:rsidRDefault="003225E2" w:rsidP="009A482B">
      <w:pPr>
        <w:pStyle w:val="10"/>
        <w:ind w:firstLine="0"/>
        <w:rPr>
          <w:sz w:val="26"/>
          <w:szCs w:val="26"/>
        </w:rPr>
      </w:pPr>
    </w:p>
    <w:p w14:paraId="5C3CF30A" w14:textId="6759FFFC" w:rsidR="00205DA2" w:rsidRDefault="003225E2" w:rsidP="00205DA2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>Полный список риск-факторов и реест</w:t>
      </w:r>
      <w:r w:rsidR="00047965" w:rsidRPr="006F36D4">
        <w:rPr>
          <w:sz w:val="26"/>
          <w:szCs w:val="26"/>
        </w:rPr>
        <w:t>р</w:t>
      </w:r>
      <w:r w:rsidRPr="006F36D4">
        <w:rPr>
          <w:sz w:val="26"/>
          <w:szCs w:val="26"/>
        </w:rPr>
        <w:t>ов, по которым происходит проверка в системе:</w:t>
      </w:r>
    </w:p>
    <w:tbl>
      <w:tblPr>
        <w:tblStyle w:val="af"/>
        <w:tblW w:w="0" w:type="auto"/>
        <w:tblInd w:w="-572" w:type="dxa"/>
        <w:tblLook w:val="04A0" w:firstRow="1" w:lastRow="0" w:firstColumn="1" w:lastColumn="0" w:noHBand="0" w:noVBand="1"/>
      </w:tblPr>
      <w:tblGrid>
        <w:gridCol w:w="993"/>
        <w:gridCol w:w="6087"/>
        <w:gridCol w:w="2837"/>
      </w:tblGrid>
      <w:tr w:rsidR="00C0585C" w14:paraId="294DDD28" w14:textId="77777777" w:rsidTr="004A109A">
        <w:tc>
          <w:tcPr>
            <w:tcW w:w="993" w:type="dxa"/>
            <w:vAlign w:val="bottom"/>
          </w:tcPr>
          <w:p w14:paraId="3C4E2D3C" w14:textId="00378CFF" w:rsidR="00C0585C" w:rsidRDefault="00C0585C" w:rsidP="00C0585C">
            <w:pPr>
              <w:pStyle w:val="10"/>
              <w:ind w:firstLine="0"/>
              <w:rPr>
                <w:sz w:val="26"/>
                <w:szCs w:val="26"/>
              </w:rPr>
            </w:pPr>
            <w:r w:rsidRPr="00C17C3B">
              <w:rPr>
                <w:b/>
                <w:bCs/>
                <w:color w:val="000000" w:themeColor="text1"/>
                <w:sz w:val="20"/>
                <w:szCs w:val="20"/>
              </w:rPr>
              <w:t>№№</w:t>
            </w:r>
          </w:p>
        </w:tc>
        <w:tc>
          <w:tcPr>
            <w:tcW w:w="6087" w:type="dxa"/>
          </w:tcPr>
          <w:p w14:paraId="1E2A33DC" w14:textId="6E28D35F" w:rsidR="00C0585C" w:rsidRDefault="00C0585C" w:rsidP="00C0585C">
            <w:pPr>
              <w:pStyle w:val="10"/>
              <w:ind w:firstLine="0"/>
              <w:rPr>
                <w:sz w:val="26"/>
                <w:szCs w:val="26"/>
              </w:rPr>
            </w:pPr>
            <w:proofErr w:type="spellStart"/>
            <w:r w:rsidRPr="00C17C3B">
              <w:rPr>
                <w:b/>
                <w:bCs/>
                <w:color w:val="000000" w:themeColor="text1"/>
                <w:sz w:val="20"/>
                <w:szCs w:val="20"/>
              </w:rPr>
              <w:t>Название</w:t>
            </w:r>
            <w:proofErr w:type="spellEnd"/>
            <w:r w:rsidRPr="00C17C3B">
              <w:rPr>
                <w:b/>
                <w:bCs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17C3B">
              <w:rPr>
                <w:b/>
                <w:bCs/>
                <w:color w:val="000000" w:themeColor="text1"/>
                <w:sz w:val="20"/>
                <w:szCs w:val="20"/>
              </w:rPr>
              <w:t>стоп-фактора</w:t>
            </w:r>
            <w:proofErr w:type="spellEnd"/>
          </w:p>
        </w:tc>
        <w:tc>
          <w:tcPr>
            <w:tcW w:w="2837" w:type="dxa"/>
          </w:tcPr>
          <w:p w14:paraId="54144953" w14:textId="2F41E152" w:rsidR="00C0585C" w:rsidRDefault="00C0585C" w:rsidP="00C0585C">
            <w:pPr>
              <w:pStyle w:val="10"/>
              <w:ind w:firstLine="0"/>
              <w:rPr>
                <w:sz w:val="26"/>
                <w:szCs w:val="26"/>
              </w:rPr>
            </w:pPr>
            <w:proofErr w:type="spellStart"/>
            <w:r w:rsidRPr="00C17C3B">
              <w:rPr>
                <w:b/>
                <w:bCs/>
                <w:color w:val="000000" w:themeColor="text1"/>
                <w:sz w:val="20"/>
                <w:szCs w:val="20"/>
              </w:rPr>
              <w:t>Источник</w:t>
            </w:r>
            <w:proofErr w:type="spellEnd"/>
          </w:p>
        </w:tc>
      </w:tr>
      <w:tr w:rsidR="005E3803" w14:paraId="3AA17ECE" w14:textId="77777777" w:rsidTr="005E3803">
        <w:tc>
          <w:tcPr>
            <w:tcW w:w="993" w:type="dxa"/>
          </w:tcPr>
          <w:p w14:paraId="2B29FF81" w14:textId="2246C42A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053BC5A5" w14:textId="63A0F75D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аудиторских организаций (СРО)</w:t>
            </w:r>
          </w:p>
        </w:tc>
        <w:tc>
          <w:tcPr>
            <w:tcW w:w="2837" w:type="dxa"/>
            <w:shd w:val="clear" w:color="auto" w:fill="auto"/>
          </w:tcPr>
          <w:p w14:paraId="6119ECE2" w14:textId="313E8AD8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Источник СРО аудиторов Ассоциация "Содружество"</w:t>
            </w:r>
          </w:p>
        </w:tc>
      </w:tr>
      <w:tr w:rsidR="005E3803" w14:paraId="4383E9F5" w14:textId="77777777" w:rsidTr="005E3803">
        <w:tc>
          <w:tcPr>
            <w:tcW w:w="993" w:type="dxa"/>
          </w:tcPr>
          <w:p w14:paraId="608A8378" w14:textId="0FE055BA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CE27C3E" w14:textId="4761551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аудиторских организаций, прекративших членство в СРО ААС</w:t>
            </w:r>
          </w:p>
        </w:tc>
        <w:tc>
          <w:tcPr>
            <w:tcW w:w="2837" w:type="dxa"/>
            <w:shd w:val="clear" w:color="auto" w:fill="auto"/>
          </w:tcPr>
          <w:p w14:paraId="57C534B5" w14:textId="7C09236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Источник СРО аудиторов Ассоциация "Содружество"</w:t>
            </w:r>
          </w:p>
        </w:tc>
      </w:tr>
      <w:tr w:rsidR="005E3803" w14:paraId="51CF2FAD" w14:textId="77777777" w:rsidTr="005E3803">
        <w:tc>
          <w:tcPr>
            <w:tcW w:w="993" w:type="dxa"/>
          </w:tcPr>
          <w:p w14:paraId="36B32C8D" w14:textId="2C458B93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2C1012E" w14:textId="05A0D38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учебно-методических центров (СРО)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ab/>
            </w:r>
          </w:p>
        </w:tc>
        <w:tc>
          <w:tcPr>
            <w:tcW w:w="2837" w:type="dxa"/>
            <w:shd w:val="clear" w:color="auto" w:fill="auto"/>
          </w:tcPr>
          <w:p w14:paraId="11570107" w14:textId="05E0C90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Источник СРО аудиторов Ассоциация "Содружество"</w:t>
            </w:r>
          </w:p>
        </w:tc>
      </w:tr>
      <w:tr w:rsidR="005E3803" w14:paraId="4CA97DBC" w14:textId="77777777" w:rsidTr="005E3803">
        <w:tc>
          <w:tcPr>
            <w:tcW w:w="993" w:type="dxa"/>
          </w:tcPr>
          <w:p w14:paraId="1464DA4A" w14:textId="0308596D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C170592" w14:textId="1B8CCE3D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едином реестре саморегулируемых организаций в сфере финансового рынка</w:t>
            </w:r>
          </w:p>
        </w:tc>
        <w:tc>
          <w:tcPr>
            <w:tcW w:w="2837" w:type="dxa"/>
            <w:shd w:val="clear" w:color="auto" w:fill="auto"/>
          </w:tcPr>
          <w:p w14:paraId="1A3DB730" w14:textId="03D0B29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 xml:space="preserve"> ЦБ РФ</w:t>
            </w:r>
          </w:p>
        </w:tc>
      </w:tr>
      <w:tr w:rsidR="005E3803" w14:paraId="0C81979A" w14:textId="77777777" w:rsidTr="005E3803">
        <w:tc>
          <w:tcPr>
            <w:tcW w:w="993" w:type="dxa"/>
          </w:tcPr>
          <w:p w14:paraId="1D497236" w14:textId="725B67F6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5AF3E16" w14:textId="785FCF5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НАЛИЧИЕ АРБИТРАЖНЫХ ДЕЛ В РОЛИ ОТВЕТЧИКА</w:t>
            </w:r>
          </w:p>
        </w:tc>
        <w:tc>
          <w:tcPr>
            <w:tcW w:w="2837" w:type="dxa"/>
            <w:shd w:val="clear" w:color="auto" w:fill="auto"/>
          </w:tcPr>
          <w:p w14:paraId="4EED9BDF" w14:textId="0EA285A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АРБИТРАЖ</w:t>
            </w:r>
          </w:p>
        </w:tc>
      </w:tr>
      <w:tr w:rsidR="005E3803" w14:paraId="1C44CA47" w14:textId="77777777" w:rsidTr="005E3803">
        <w:tc>
          <w:tcPr>
            <w:tcW w:w="993" w:type="dxa"/>
          </w:tcPr>
          <w:p w14:paraId="62A19D66" w14:textId="37B03F8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D204392" w14:textId="0BEDA53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НАЛИЧИЕ АРБИТРАЖНЫХ ДЕЛ О БАНКРОТСТВЕ В КАЧЕСТВЕ ОТВЕТЧИКА</w:t>
            </w:r>
          </w:p>
        </w:tc>
        <w:tc>
          <w:tcPr>
            <w:tcW w:w="2837" w:type="dxa"/>
            <w:shd w:val="clear" w:color="auto" w:fill="auto"/>
          </w:tcPr>
          <w:p w14:paraId="09CD1900" w14:textId="36E90BF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АРБИТРАЖ</w:t>
            </w:r>
          </w:p>
        </w:tc>
      </w:tr>
      <w:tr w:rsidR="005E3803" w14:paraId="3C794128" w14:textId="77777777" w:rsidTr="005E3803">
        <w:tc>
          <w:tcPr>
            <w:tcW w:w="993" w:type="dxa"/>
          </w:tcPr>
          <w:p w14:paraId="1610BEE4" w14:textId="7F81216F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B77F40B" w14:textId="257E12A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ЮРИДИЧЕСКИХ ЛИЦ, ПРИВЛЕЧЕННЫХ К АДМИНИСТРАТИВНОЙ ОТВЕТСТВЕННОСТИ ЗА НЕЗАКОННОЕ ВОЗНАГРАЖДЕНИЕ</w:t>
            </w:r>
          </w:p>
        </w:tc>
        <w:tc>
          <w:tcPr>
            <w:tcW w:w="2837" w:type="dxa"/>
            <w:shd w:val="clear" w:color="auto" w:fill="auto"/>
          </w:tcPr>
          <w:p w14:paraId="63D9FAD9" w14:textId="709D478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ГЕНЕРАЛЬНАЯ ПРОКУРАТУРА РФ</w:t>
            </w:r>
          </w:p>
        </w:tc>
      </w:tr>
      <w:tr w:rsidR="005E3803" w14:paraId="4E624461" w14:textId="77777777" w:rsidTr="005E3803">
        <w:tc>
          <w:tcPr>
            <w:tcW w:w="993" w:type="dxa"/>
          </w:tcPr>
          <w:p w14:paraId="389614AB" w14:textId="17EC9CE8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0A3A468" w14:textId="5CCF251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НЕТ БАНКОВСКОЙ ГАРАНТИИ</w:t>
            </w:r>
          </w:p>
        </w:tc>
        <w:tc>
          <w:tcPr>
            <w:tcW w:w="2837" w:type="dxa"/>
            <w:shd w:val="clear" w:color="auto" w:fill="auto"/>
          </w:tcPr>
          <w:p w14:paraId="50E72423" w14:textId="11CE019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ЕИС ЗАКУПКИ</w:t>
            </w:r>
          </w:p>
        </w:tc>
      </w:tr>
      <w:tr w:rsidR="005E3803" w14:paraId="715C56BA" w14:textId="77777777" w:rsidTr="005E3803">
        <w:tc>
          <w:tcPr>
            <w:tcW w:w="993" w:type="dxa"/>
          </w:tcPr>
          <w:p w14:paraId="0777A73B" w14:textId="6B4C343D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45728F3" w14:textId="271F3CA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НЕ ЯВЛЯЕТСЯ УЧАСТНИКОМ ГОСУДАРСТВЕННЫХ ЗАКУПОК</w:t>
            </w:r>
          </w:p>
        </w:tc>
        <w:tc>
          <w:tcPr>
            <w:tcW w:w="2837" w:type="dxa"/>
            <w:shd w:val="clear" w:color="auto" w:fill="auto"/>
          </w:tcPr>
          <w:p w14:paraId="6ECAB3B0" w14:textId="746744E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ЕИС ЗАКУПКИ</w:t>
            </w:r>
          </w:p>
        </w:tc>
      </w:tr>
      <w:tr w:rsidR="005E3803" w14:paraId="22265CBC" w14:textId="77777777" w:rsidTr="005E3803">
        <w:tc>
          <w:tcPr>
            <w:tcW w:w="993" w:type="dxa"/>
          </w:tcPr>
          <w:p w14:paraId="6A3A759F" w14:textId="657CFEB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FBF3A4A" w14:textId="38CB81DA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НЕ ПРОВОДИЛ ЗАКУПКИ (НЕ ВЫСТУПАЛ КАК ЗАКАЗЧИК)</w:t>
            </w:r>
          </w:p>
        </w:tc>
        <w:tc>
          <w:tcPr>
            <w:tcW w:w="2837" w:type="dxa"/>
            <w:shd w:val="clear" w:color="auto" w:fill="auto"/>
          </w:tcPr>
          <w:p w14:paraId="462C0771" w14:textId="72414E8D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ЕИС ЗАКУПКИ</w:t>
            </w:r>
          </w:p>
        </w:tc>
      </w:tr>
      <w:tr w:rsidR="005E3803" w14:paraId="60D8CE58" w14:textId="77777777" w:rsidTr="005E3803">
        <w:tc>
          <w:tcPr>
            <w:tcW w:w="993" w:type="dxa"/>
          </w:tcPr>
          <w:p w14:paraId="58971A86" w14:textId="0743DA4B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7E17EA4" w14:textId="4E6F6691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НЕТ ГОСУДАРСТВЕННЫХ КОНТРАКТОВ</w:t>
            </w:r>
          </w:p>
        </w:tc>
        <w:tc>
          <w:tcPr>
            <w:tcW w:w="2837" w:type="dxa"/>
            <w:shd w:val="clear" w:color="auto" w:fill="auto"/>
          </w:tcPr>
          <w:p w14:paraId="60C42BFF" w14:textId="22BE9F8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ЕИС ЗАКУПКИ</w:t>
            </w:r>
          </w:p>
        </w:tc>
      </w:tr>
      <w:tr w:rsidR="005E3803" w14:paraId="44EDEAA1" w14:textId="77777777" w:rsidTr="005E3803">
        <w:tc>
          <w:tcPr>
            <w:tcW w:w="993" w:type="dxa"/>
          </w:tcPr>
          <w:p w14:paraId="4E445592" w14:textId="511A2ABD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E939B21" w14:textId="05FA78CD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НЕДОБРОСОВЕСТНЫХ ПОСТАВЩИКОВ</w:t>
            </w:r>
          </w:p>
        </w:tc>
        <w:tc>
          <w:tcPr>
            <w:tcW w:w="2837" w:type="dxa"/>
            <w:shd w:val="clear" w:color="auto" w:fill="auto"/>
          </w:tcPr>
          <w:p w14:paraId="6FB319B3" w14:textId="74F90EE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ЕИС ЗАКУПКИ</w:t>
            </w:r>
          </w:p>
        </w:tc>
      </w:tr>
      <w:tr w:rsidR="005E3803" w14:paraId="0BFD336D" w14:textId="77777777" w:rsidTr="005E3803">
        <w:tc>
          <w:tcPr>
            <w:tcW w:w="993" w:type="dxa"/>
          </w:tcPr>
          <w:p w14:paraId="37AA1A48" w14:textId="73E6770A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3BEFE79" w14:textId="11BD001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ЕДИНОМ ФЕДЕРАЛЬНОМ РЕЕСТРЕ СВЕДЕНИЙ О БАНКРОТСТВЕ</w:t>
            </w:r>
          </w:p>
        </w:tc>
        <w:tc>
          <w:tcPr>
            <w:tcW w:w="2837" w:type="dxa"/>
            <w:shd w:val="clear" w:color="auto" w:fill="auto"/>
          </w:tcPr>
          <w:p w14:paraId="213511EB" w14:textId="1AB871B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ЕФРСБ</w:t>
            </w:r>
          </w:p>
        </w:tc>
      </w:tr>
      <w:tr w:rsidR="005E3803" w14:paraId="0562ADA7" w14:textId="77777777" w:rsidTr="005E3803">
        <w:tc>
          <w:tcPr>
            <w:tcW w:w="993" w:type="dxa"/>
          </w:tcPr>
          <w:p w14:paraId="0BAA81EA" w14:textId="6B71A76D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746B305" w14:textId="30EEE4F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СРО ТОРГОВЫХ ПЛОЩАДОК</w:t>
            </w:r>
          </w:p>
        </w:tc>
        <w:tc>
          <w:tcPr>
            <w:tcW w:w="2837" w:type="dxa"/>
            <w:shd w:val="clear" w:color="auto" w:fill="auto"/>
          </w:tcPr>
          <w:p w14:paraId="5E4E8574" w14:textId="57D220F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ЕФРСБ</w:t>
            </w:r>
          </w:p>
        </w:tc>
      </w:tr>
      <w:tr w:rsidR="005E3803" w14:paraId="1B513180" w14:textId="77777777" w:rsidTr="005E3803">
        <w:tc>
          <w:tcPr>
            <w:tcW w:w="993" w:type="dxa"/>
          </w:tcPr>
          <w:p w14:paraId="35AC9278" w14:textId="0230F6EA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87BE547" w14:textId="3347395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ПЕРЕЧНЕ СИСТЕМООБРАЗУЮЩИХ ОРГАНИЗАЦИЙ РОССИЙСКОЙ ЭКОНОМИКИ, ОСУЩЕСТВЛЯЮЩИХ ЭКОНОМИЧЕСКУЮ ДЕЯТЕЛЬНОСТЬ В ОТРАСЛЯХ ЭКОНОМИКИ, РЕАЛИЗАЦИЯ ГОСУДАРСТВЕННОЙ ПОЛИТИКИ В ОТНОШЕНИИ КОТОРЫХ ОСУЩЕСТВЛЯЕТСЯ МИНИСТЕРСТВОМ ЦИФРОВОГО РАЗВИТИЯ, СВЯЗИ И МАССОВЫХ КОММУНИКАЦИЙ РОССИЙСКОЙ ФЕДЕРАЦИИ</w:t>
            </w:r>
          </w:p>
        </w:tc>
        <w:tc>
          <w:tcPr>
            <w:tcW w:w="2837" w:type="dxa"/>
            <w:shd w:val="clear" w:color="auto" w:fill="auto"/>
          </w:tcPr>
          <w:p w14:paraId="0417ACEA" w14:textId="4E6E718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МИНКОМСВЯЗЬ РОССИИ</w:t>
            </w:r>
          </w:p>
        </w:tc>
      </w:tr>
      <w:tr w:rsidR="005E3803" w14:paraId="5E739622" w14:textId="77777777" w:rsidTr="005E3803">
        <w:tc>
          <w:tcPr>
            <w:tcW w:w="993" w:type="dxa"/>
          </w:tcPr>
          <w:p w14:paraId="14E4C096" w14:textId="2B7D1B4B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6BD001A" w14:textId="7E061C1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ЕДИНОМ РЕЕСТРЕ РОССИЙСКИХ ПРОГРАММ ДЛЯ ЭЛЕКТРОННЫХ ВЫЧИСЛИТЕЛЬНЫХ МАШИН И БАЗ ДАННЫХ</w:t>
            </w:r>
          </w:p>
        </w:tc>
        <w:tc>
          <w:tcPr>
            <w:tcW w:w="2837" w:type="dxa"/>
            <w:shd w:val="clear" w:color="auto" w:fill="auto"/>
          </w:tcPr>
          <w:p w14:paraId="3BB9B578" w14:textId="4B7156B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МИНКОМСВЯЗЬ РОССИИ</w:t>
            </w:r>
          </w:p>
        </w:tc>
      </w:tr>
      <w:tr w:rsidR="005E3803" w14:paraId="11156AD9" w14:textId="77777777" w:rsidTr="005E3803">
        <w:tc>
          <w:tcPr>
            <w:tcW w:w="993" w:type="dxa"/>
          </w:tcPr>
          <w:p w14:paraId="13537284" w14:textId="798CCD2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035CF578" w14:textId="561927D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ПРОИЗВОДИТЕЛЕЙ ПРОМЫШЛЕННОЙ ПРОДУКЦИИ</w:t>
            </w:r>
          </w:p>
        </w:tc>
        <w:tc>
          <w:tcPr>
            <w:tcW w:w="2837" w:type="dxa"/>
            <w:shd w:val="clear" w:color="auto" w:fill="auto"/>
          </w:tcPr>
          <w:p w14:paraId="2041A2F6" w14:textId="1E19354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МИНПРОМТОРГ РОССИИ</w:t>
            </w:r>
          </w:p>
        </w:tc>
      </w:tr>
      <w:tr w:rsidR="005E3803" w14:paraId="37D050FD" w14:textId="77777777" w:rsidTr="005E3803">
        <w:tc>
          <w:tcPr>
            <w:tcW w:w="993" w:type="dxa"/>
          </w:tcPr>
          <w:p w14:paraId="7DB0B223" w14:textId="29A68DBC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EAEE877" w14:textId="481D88A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АККРЕДИТОВАННЫХ УДОСТОВЕРЯЮЩИХ ЦЕНТРОВ</w:t>
            </w:r>
          </w:p>
        </w:tc>
        <w:tc>
          <w:tcPr>
            <w:tcW w:w="2837" w:type="dxa"/>
            <w:shd w:val="clear" w:color="auto" w:fill="auto"/>
          </w:tcPr>
          <w:p w14:paraId="171911E6" w14:textId="30117BA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МИНСВЯЗИ РФ</w:t>
            </w:r>
          </w:p>
        </w:tc>
      </w:tr>
      <w:tr w:rsidR="005E3803" w14:paraId="5AC8508B" w14:textId="77777777" w:rsidTr="005E3803">
        <w:tc>
          <w:tcPr>
            <w:tcW w:w="993" w:type="dxa"/>
          </w:tcPr>
          <w:p w14:paraId="4DBFC8BC" w14:textId="75982CDA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184B16F" w14:textId="29C102C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ОБЪЕКТОВ И ТРАНСПОРТНЫХ СРЕДСТВ</w:t>
            </w:r>
          </w:p>
        </w:tc>
        <w:tc>
          <w:tcPr>
            <w:tcW w:w="2837" w:type="dxa"/>
            <w:shd w:val="clear" w:color="auto" w:fill="auto"/>
          </w:tcPr>
          <w:p w14:paraId="6A97C0B2" w14:textId="6C94F2C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МИНТРАНС РОССИИ</w:t>
            </w:r>
          </w:p>
        </w:tc>
      </w:tr>
      <w:tr w:rsidR="005E3803" w14:paraId="73048075" w14:textId="77777777" w:rsidTr="005E3803">
        <w:tc>
          <w:tcPr>
            <w:tcW w:w="993" w:type="dxa"/>
          </w:tcPr>
          <w:p w14:paraId="51C6C334" w14:textId="69FD92F1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13B9282" w14:textId="29326548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ОРГАНИЗАЦИЙ, ПРОВОДЯЩИХ СПЕЦИАЛЬНУЮ ОЦЕНКУ УСЛОВИЙ ТРУДА</w:t>
            </w:r>
          </w:p>
        </w:tc>
        <w:tc>
          <w:tcPr>
            <w:tcW w:w="2837" w:type="dxa"/>
            <w:shd w:val="clear" w:color="auto" w:fill="auto"/>
          </w:tcPr>
          <w:p w14:paraId="75705F4A" w14:textId="0D643C6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МИНТРУД РОССИИ</w:t>
            </w:r>
          </w:p>
        </w:tc>
      </w:tr>
      <w:tr w:rsidR="005E3803" w14:paraId="5587F68E" w14:textId="77777777" w:rsidTr="005E3803">
        <w:tc>
          <w:tcPr>
            <w:tcW w:w="993" w:type="dxa"/>
          </w:tcPr>
          <w:p w14:paraId="0EC0FBF9" w14:textId="3FFB092F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C8F2F7D" w14:textId="596EB6BA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АККРЕДИТОВАННЫХ ОРГАНИЗАЦИЙ, ОКАЗЫВАЮЩИХ УСЛУГИ В ОБЛАСТИ ОХРАНЫ ТРУДА</w:t>
            </w:r>
          </w:p>
        </w:tc>
        <w:tc>
          <w:tcPr>
            <w:tcW w:w="2837" w:type="dxa"/>
            <w:shd w:val="clear" w:color="auto" w:fill="auto"/>
          </w:tcPr>
          <w:p w14:paraId="3C1D9272" w14:textId="0764DFF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МИНТРУД РОССИИ</w:t>
            </w:r>
          </w:p>
        </w:tc>
      </w:tr>
      <w:tr w:rsidR="005E3803" w14:paraId="1BA1AA7C" w14:textId="77777777" w:rsidTr="005E3803">
        <w:tc>
          <w:tcPr>
            <w:tcW w:w="993" w:type="dxa"/>
          </w:tcPr>
          <w:p w14:paraId="5C0A88F1" w14:textId="1C9C1D8D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B3459D9" w14:textId="43F05A1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ПЕРЕЧНЕ ОРГАНИЗАЦИЙ, НАХОДЯЩИХСЯ В ВЕДЕНИИ МИНФИНА РОССИИ</w:t>
            </w:r>
          </w:p>
        </w:tc>
        <w:tc>
          <w:tcPr>
            <w:tcW w:w="2837" w:type="dxa"/>
            <w:shd w:val="clear" w:color="auto" w:fill="auto"/>
          </w:tcPr>
          <w:p w14:paraId="42679A92" w14:textId="76BC5AD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МИНФИН РОССИИ</w:t>
            </w:r>
          </w:p>
        </w:tc>
      </w:tr>
      <w:tr w:rsidR="005E3803" w14:paraId="0C660D96" w14:textId="77777777" w:rsidTr="005E3803">
        <w:tc>
          <w:tcPr>
            <w:tcW w:w="993" w:type="dxa"/>
          </w:tcPr>
          <w:p w14:paraId="2416098D" w14:textId="2C267D05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C792A08" w14:textId="32F62FC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ПЕРЕЧНЕ ЛИЦ, ИМЕЮЩИХ ПРОСРОЧЕННУЮ ЗАДОЛЖЕННОСТЬ ПО ДЕНЕЖНЫМ ОБЯЗАТЕЛЬСТВАМ ПЕРЕД ФЕДЕРАЛЬНЫМ БЮДЖЕТОМ (РОССИЙСКОЙ ФЕДЕРАЦИИ)</w:t>
            </w:r>
          </w:p>
        </w:tc>
        <w:tc>
          <w:tcPr>
            <w:tcW w:w="2837" w:type="dxa"/>
            <w:shd w:val="clear" w:color="auto" w:fill="auto"/>
          </w:tcPr>
          <w:p w14:paraId="4F4E5D81" w14:textId="299352A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МИНФИН РОССИИ</w:t>
            </w:r>
          </w:p>
        </w:tc>
      </w:tr>
      <w:tr w:rsidR="005E3803" w14:paraId="06329C67" w14:textId="77777777" w:rsidTr="005E3803">
        <w:tc>
          <w:tcPr>
            <w:tcW w:w="993" w:type="dxa"/>
          </w:tcPr>
          <w:p w14:paraId="4223E04D" w14:textId="5B96F7A4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560B546" w14:textId="13D6084A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Перечень банков, отвечающих установленным требованиям для принятия банковских гарантий в целях налогообложения</w:t>
            </w:r>
          </w:p>
        </w:tc>
        <w:tc>
          <w:tcPr>
            <w:tcW w:w="2837" w:type="dxa"/>
            <w:shd w:val="clear" w:color="auto" w:fill="auto"/>
          </w:tcPr>
          <w:p w14:paraId="1A172D54" w14:textId="1508C6E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МИНФИН РОССИИ</w:t>
            </w:r>
          </w:p>
        </w:tc>
      </w:tr>
      <w:tr w:rsidR="00A5765B" w14:paraId="712D40D5" w14:textId="77777777" w:rsidTr="005E3803">
        <w:tc>
          <w:tcPr>
            <w:tcW w:w="993" w:type="dxa"/>
          </w:tcPr>
          <w:p w14:paraId="24FE0F1C" w14:textId="77777777" w:rsidR="00A5765B" w:rsidRPr="004A109A" w:rsidRDefault="00A5765B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6087" w:type="dxa"/>
            <w:shd w:val="clear" w:color="auto" w:fill="auto"/>
          </w:tcPr>
          <w:p w14:paraId="41965BA5" w14:textId="44402F17" w:rsidR="00A5765B" w:rsidRPr="00A47138" w:rsidRDefault="00A5765B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российской радиоэлектронной продукции (ПП РФ 878)</w:t>
            </w:r>
          </w:p>
        </w:tc>
        <w:tc>
          <w:tcPr>
            <w:tcW w:w="2837" w:type="dxa"/>
            <w:shd w:val="clear" w:color="auto" w:fill="auto"/>
          </w:tcPr>
          <w:p w14:paraId="4046A4CE" w14:textId="3554AFA5" w:rsidR="00A5765B" w:rsidRPr="00A47138" w:rsidRDefault="00A5765B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A47138">
              <w:rPr>
                <w:color w:val="000000" w:themeColor="text1"/>
                <w:sz w:val="20"/>
                <w:szCs w:val="20"/>
              </w:rPr>
              <w:t>ИСТОЧНИК: МИНПРОМТОРГ РОССИИ</w:t>
            </w:r>
          </w:p>
        </w:tc>
      </w:tr>
      <w:tr w:rsidR="005E3803" w14:paraId="76B58997" w14:textId="77777777" w:rsidTr="005E3803">
        <w:tc>
          <w:tcPr>
            <w:tcW w:w="993" w:type="dxa"/>
          </w:tcPr>
          <w:p w14:paraId="5EA6C753" w14:textId="49A72BB7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F39A5ED" w14:textId="0CC2E1A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ПОЛУЧАТЕЛЕЙ ГОСУДАРСТВЕННОЙ ПОДДЕРЖКИ</w:t>
            </w:r>
          </w:p>
        </w:tc>
        <w:tc>
          <w:tcPr>
            <w:tcW w:w="2837" w:type="dxa"/>
            <w:shd w:val="clear" w:color="auto" w:fill="auto"/>
          </w:tcPr>
          <w:p w14:paraId="219F48B8" w14:textId="2B57D92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МИНЭКОНОМРАЗВИТИЯ РОССИИ</w:t>
            </w:r>
          </w:p>
        </w:tc>
      </w:tr>
      <w:tr w:rsidR="005E3803" w14:paraId="0FD55E64" w14:textId="77777777" w:rsidTr="005E3803">
        <w:tc>
          <w:tcPr>
            <w:tcW w:w="993" w:type="dxa"/>
          </w:tcPr>
          <w:p w14:paraId="3BB629E0" w14:textId="2D44DCDB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67154C9" w14:textId="64326EF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ПЕРЕЧНЕ СИСТЕМООБРАЗУЮЩИХ ОРГАНИЗАЦИЙ РОССИЙСКОЙ ЭКОНОМИКИ</w:t>
            </w:r>
          </w:p>
        </w:tc>
        <w:tc>
          <w:tcPr>
            <w:tcW w:w="2837" w:type="dxa"/>
            <w:shd w:val="clear" w:color="auto" w:fill="auto"/>
          </w:tcPr>
          <w:p w14:paraId="54CE77C3" w14:textId="7DD772E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МИНЭКОНОМРАЗВИТИЯ РФ</w:t>
            </w:r>
          </w:p>
        </w:tc>
      </w:tr>
      <w:tr w:rsidR="005E3803" w14:paraId="0295570B" w14:textId="77777777" w:rsidTr="005E3803">
        <w:tc>
          <w:tcPr>
            <w:tcW w:w="993" w:type="dxa"/>
          </w:tcPr>
          <w:p w14:paraId="0792E10C" w14:textId="45D97B13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8D03E1C" w14:textId="4D60408A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резидентов особых экономических зон</w:t>
            </w:r>
          </w:p>
        </w:tc>
        <w:tc>
          <w:tcPr>
            <w:tcW w:w="2837" w:type="dxa"/>
            <w:shd w:val="clear" w:color="auto" w:fill="auto"/>
          </w:tcPr>
          <w:p w14:paraId="57EB8D37" w14:textId="0098DD8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МИНЭКОНОМРАЗВИТИЯ РФ</w:t>
            </w:r>
          </w:p>
        </w:tc>
      </w:tr>
      <w:tr w:rsidR="005E3803" w14:paraId="2C981411" w14:textId="77777777" w:rsidTr="005E3803">
        <w:tc>
          <w:tcPr>
            <w:tcW w:w="993" w:type="dxa"/>
          </w:tcPr>
          <w:p w14:paraId="3638EF3A" w14:textId="4353669D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13E60AF" w14:textId="037847E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резидентов особых экономических зон – индивидуальные предприниматели</w:t>
            </w:r>
          </w:p>
        </w:tc>
        <w:tc>
          <w:tcPr>
            <w:tcW w:w="2837" w:type="dxa"/>
            <w:shd w:val="clear" w:color="auto" w:fill="auto"/>
          </w:tcPr>
          <w:p w14:paraId="110FF78A" w14:textId="386A84E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МИНЭКОНОМРАЗВИТИЯ РФ</w:t>
            </w:r>
          </w:p>
        </w:tc>
      </w:tr>
      <w:tr w:rsidR="005E3803" w14:paraId="49E68624" w14:textId="77777777" w:rsidTr="005E3803">
        <w:tc>
          <w:tcPr>
            <w:tcW w:w="993" w:type="dxa"/>
          </w:tcPr>
          <w:p w14:paraId="6146AD16" w14:textId="71945F49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F6B07D2" w14:textId="6978F15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социально-экономических некоммерческих организаций получателей поддержки МИНЭКОНОМРАЗВИТИЯ РОССИИ</w:t>
            </w:r>
          </w:p>
        </w:tc>
        <w:tc>
          <w:tcPr>
            <w:tcW w:w="2837" w:type="dxa"/>
            <w:shd w:val="clear" w:color="auto" w:fill="auto"/>
          </w:tcPr>
          <w:p w14:paraId="7817F387" w14:textId="5FD0186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МИНЭКОНОМРАЗВИТИЯ РФ</w:t>
            </w:r>
          </w:p>
        </w:tc>
      </w:tr>
      <w:tr w:rsidR="005E3803" w14:paraId="5F440C85" w14:textId="77777777" w:rsidTr="005E3803">
        <w:tc>
          <w:tcPr>
            <w:tcW w:w="993" w:type="dxa"/>
          </w:tcPr>
          <w:p w14:paraId="2BB4F5E9" w14:textId="641873F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84AB586" w14:textId="4D46352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социально ориентированных некоммерческих организаций (СОНКО)</w:t>
            </w:r>
          </w:p>
        </w:tc>
        <w:tc>
          <w:tcPr>
            <w:tcW w:w="2837" w:type="dxa"/>
            <w:shd w:val="clear" w:color="auto" w:fill="auto"/>
          </w:tcPr>
          <w:p w14:paraId="4522B344" w14:textId="19715F4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МИНЭКОНОМРАЗВИТИЯ РФ</w:t>
            </w:r>
          </w:p>
        </w:tc>
      </w:tr>
      <w:tr w:rsidR="00C204FB" w14:paraId="0E0C9A3C" w14:textId="77777777" w:rsidTr="004A109A">
        <w:tc>
          <w:tcPr>
            <w:tcW w:w="993" w:type="dxa"/>
          </w:tcPr>
          <w:p w14:paraId="73A5A848" w14:textId="77777777" w:rsidR="00C204FB" w:rsidRPr="004A109A" w:rsidRDefault="00C204FB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6087" w:type="dxa"/>
            <w:shd w:val="clear" w:color="auto" w:fill="auto"/>
          </w:tcPr>
          <w:p w14:paraId="3535D85B" w14:textId="1747A7E5" w:rsidR="00C204FB" w:rsidRPr="004A109A" w:rsidRDefault="00C204FB" w:rsidP="00C204F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едином реестре застройщиков</w:t>
            </w:r>
          </w:p>
        </w:tc>
        <w:tc>
          <w:tcPr>
            <w:tcW w:w="2837" w:type="dxa"/>
            <w:shd w:val="clear" w:color="auto" w:fill="auto"/>
          </w:tcPr>
          <w:p w14:paraId="6DB9DAD2" w14:textId="3300ACD2" w:rsidR="00C204FB" w:rsidRPr="00C17C3B" w:rsidRDefault="00C204FB" w:rsidP="00C204F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FB2C2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Минстрой</w:t>
            </w:r>
            <w:proofErr w:type="spellEnd"/>
            <w:r w:rsidRPr="00FB2C2C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России</w:t>
            </w:r>
            <w:proofErr w:type="spellEnd"/>
          </w:p>
        </w:tc>
      </w:tr>
      <w:tr w:rsidR="00C204FB" w14:paraId="52B4251F" w14:textId="77777777" w:rsidTr="004A109A">
        <w:tc>
          <w:tcPr>
            <w:tcW w:w="993" w:type="dxa"/>
          </w:tcPr>
          <w:p w14:paraId="04FEC474" w14:textId="77777777" w:rsidR="00C204FB" w:rsidRPr="004A109A" w:rsidRDefault="00C204FB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6087" w:type="dxa"/>
            <w:shd w:val="clear" w:color="auto" w:fill="auto"/>
          </w:tcPr>
          <w:p w14:paraId="3CC35681" w14:textId="17CDD0B0" w:rsidR="00C204FB" w:rsidRPr="004A109A" w:rsidRDefault="00C204FB" w:rsidP="00C204F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Присутствие</w:t>
            </w:r>
            <w:proofErr w:type="spellEnd"/>
            <w:r w:rsidRPr="00FB2C2C">
              <w:rPr>
                <w:color w:val="000000" w:themeColor="text1"/>
                <w:sz w:val="20"/>
                <w:szCs w:val="20"/>
              </w:rPr>
              <w:t xml:space="preserve"> в </w:t>
            </w: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каталоге</w:t>
            </w:r>
            <w:proofErr w:type="spellEnd"/>
            <w:r w:rsidRPr="00FB2C2C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новостроек</w:t>
            </w:r>
            <w:proofErr w:type="spellEnd"/>
          </w:p>
        </w:tc>
        <w:tc>
          <w:tcPr>
            <w:tcW w:w="2837" w:type="dxa"/>
            <w:shd w:val="clear" w:color="auto" w:fill="auto"/>
          </w:tcPr>
          <w:p w14:paraId="2CDA6DD4" w14:textId="6C31014A" w:rsidR="00C204FB" w:rsidRPr="00C17C3B" w:rsidRDefault="00C204FB" w:rsidP="00C204F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FB2C2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Минстрой</w:t>
            </w:r>
            <w:proofErr w:type="spellEnd"/>
            <w:r w:rsidRPr="00FB2C2C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России</w:t>
            </w:r>
            <w:proofErr w:type="spellEnd"/>
          </w:p>
        </w:tc>
      </w:tr>
      <w:tr w:rsidR="00C204FB" w14:paraId="36E873A8" w14:textId="77777777" w:rsidTr="004A109A">
        <w:tc>
          <w:tcPr>
            <w:tcW w:w="993" w:type="dxa"/>
          </w:tcPr>
          <w:p w14:paraId="76920A50" w14:textId="77777777" w:rsidR="00C204FB" w:rsidRPr="004A109A" w:rsidRDefault="00C204FB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6087" w:type="dxa"/>
            <w:shd w:val="clear" w:color="auto" w:fill="auto"/>
          </w:tcPr>
          <w:p w14:paraId="5BA2A1BC" w14:textId="2F0B5A3C" w:rsidR="00C204FB" w:rsidRPr="004A109A" w:rsidRDefault="00C204FB" w:rsidP="00C204F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ЕДИНОМ РЕЕСТРЕ ПРОБЛЕМНЫХ ОБЪЕКТОВ</w:t>
            </w:r>
          </w:p>
        </w:tc>
        <w:tc>
          <w:tcPr>
            <w:tcW w:w="2837" w:type="dxa"/>
            <w:shd w:val="clear" w:color="auto" w:fill="auto"/>
          </w:tcPr>
          <w:p w14:paraId="0923A11C" w14:textId="61918E6E" w:rsidR="00C204FB" w:rsidRPr="00C17C3B" w:rsidRDefault="00C204FB" w:rsidP="00C204F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FB2C2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Минстрой</w:t>
            </w:r>
            <w:proofErr w:type="spellEnd"/>
            <w:r w:rsidRPr="00FB2C2C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FB2C2C">
              <w:rPr>
                <w:color w:val="000000" w:themeColor="text1"/>
                <w:sz w:val="20"/>
                <w:szCs w:val="20"/>
              </w:rPr>
              <w:t>России</w:t>
            </w:r>
            <w:proofErr w:type="spellEnd"/>
          </w:p>
        </w:tc>
      </w:tr>
      <w:tr w:rsidR="00F22755" w14:paraId="15A8252D" w14:textId="77777777" w:rsidTr="004A109A">
        <w:tc>
          <w:tcPr>
            <w:tcW w:w="993" w:type="dxa"/>
          </w:tcPr>
          <w:p w14:paraId="43D3D037" w14:textId="77777777" w:rsidR="00F22755" w:rsidRPr="00F22755" w:rsidRDefault="00F22755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6087" w:type="dxa"/>
            <w:shd w:val="clear" w:color="auto" w:fill="auto"/>
          </w:tcPr>
          <w:p w14:paraId="2FE7B95B" w14:textId="5EB13039" w:rsidR="00F22755" w:rsidRPr="004A109A" w:rsidRDefault="00F22755" w:rsidP="00F22755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УПРАВЛЯЮЩИХ ОРГАНИЗАЦИЙ И РЕШЕНИЙ ОБ ОПРЕДЕЛЕНИИ УПРАВЛЯЮЩИХ ОРГАНИЗАЦИЙ</w:t>
            </w:r>
          </w:p>
        </w:tc>
        <w:tc>
          <w:tcPr>
            <w:tcW w:w="2837" w:type="dxa"/>
            <w:shd w:val="clear" w:color="auto" w:fill="auto"/>
          </w:tcPr>
          <w:p w14:paraId="67BE96B2" w14:textId="4E93DD50" w:rsidR="00F22755" w:rsidRPr="004A109A" w:rsidRDefault="00F22755" w:rsidP="00F22755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Источник: Минстрой России (ГИС ЖКХ)</w:t>
            </w:r>
          </w:p>
        </w:tc>
      </w:tr>
      <w:tr w:rsidR="005E3803" w14:paraId="0CBD3076" w14:textId="77777777" w:rsidTr="005E3803">
        <w:tc>
          <w:tcPr>
            <w:tcW w:w="993" w:type="dxa"/>
          </w:tcPr>
          <w:p w14:paraId="50A13BD5" w14:textId="1924F1A5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4813B56" w14:textId="2D5FE46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ПРИСУТСТВИЕ В РЕЕСТРЕ ЛИЦЕНЗИЙ НА ОСУЩЕСТВЛЕНИЕ ДЕЯТЕЛЬНОСТИ ПО СБОРУ, ТРАНСПОРТИРОВАНИЮ, ОБРАБОТКЕ, УТИЛИЗАЦИИ, ОБЕЗВРЕЖИВАНИЮ, РАЗМЕЩЕНИЮ ОТХОДОВ </w:t>
            </w:r>
            <w:r w:rsidRPr="00C17C3B">
              <w:rPr>
                <w:color w:val="000000" w:themeColor="text1"/>
                <w:sz w:val="20"/>
                <w:szCs w:val="20"/>
              </w:rPr>
              <w:t>I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-</w:t>
            </w:r>
            <w:r w:rsidRPr="00C17C3B">
              <w:rPr>
                <w:color w:val="000000" w:themeColor="text1"/>
                <w:sz w:val="20"/>
                <w:szCs w:val="20"/>
              </w:rPr>
              <w:t>IV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КЛАССОВ ОПАСНОСТИ</w:t>
            </w:r>
          </w:p>
        </w:tc>
        <w:tc>
          <w:tcPr>
            <w:tcW w:w="2837" w:type="dxa"/>
            <w:shd w:val="clear" w:color="auto" w:fill="auto"/>
          </w:tcPr>
          <w:p w14:paraId="7CCE2DBA" w14:textId="52CB230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54A9F076" w14:textId="77777777" w:rsidTr="005E3803">
        <w:tc>
          <w:tcPr>
            <w:tcW w:w="993" w:type="dxa"/>
          </w:tcPr>
          <w:p w14:paraId="50F8C3F5" w14:textId="3956FB8B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2826478" w14:textId="560CBAC8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РАЗРЕШЕНИЙ НА ДОБЫВАНИЕ ОБЪЕКТОВ ЖИВОТНОГО И РАСТИТЕЛЬНОГО МИРА, ЗАНЕСЕННЫХ В КРАСНУЮ КНИГУ РОССИЙСКОЙ ФЕДЕРАЦИИ</w:t>
            </w:r>
          </w:p>
        </w:tc>
        <w:tc>
          <w:tcPr>
            <w:tcW w:w="2837" w:type="dxa"/>
            <w:shd w:val="clear" w:color="auto" w:fill="auto"/>
          </w:tcPr>
          <w:p w14:paraId="0F5540F7" w14:textId="41667DA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4621BCE8" w14:textId="77777777" w:rsidTr="005E3803">
        <w:tc>
          <w:tcPr>
            <w:tcW w:w="993" w:type="dxa"/>
          </w:tcPr>
          <w:p w14:paraId="167AC991" w14:textId="58FCCA9A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F938C53" w14:textId="13F0025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РАЗРЕШЕНИЙ НА ВЫВОЗ ИЗ РОССИЙСКОЙ ФЕДЕРАЦИИ И ВВОЗ В РОССИЙСКУЮ ФЕДЕРАЦИЮ ВИДОВ ДИКОЙ ФАУНЫ И ФЛОРЫ, НАХОДЯЩИХСЯ ПОД УГРОЗОЙ ИСЧЕЗНОВЕНИЯ, ИХ ЧАСТЕЙ ИЛИ ДЕРИВАТОВ</w:t>
            </w:r>
          </w:p>
        </w:tc>
        <w:tc>
          <w:tcPr>
            <w:tcW w:w="2837" w:type="dxa"/>
            <w:shd w:val="clear" w:color="auto" w:fill="auto"/>
          </w:tcPr>
          <w:p w14:paraId="5A7B4563" w14:textId="799732D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6E89D9B0" w14:textId="77777777" w:rsidTr="005E3803">
        <w:tc>
          <w:tcPr>
            <w:tcW w:w="993" w:type="dxa"/>
          </w:tcPr>
          <w:p w14:paraId="1758F73C" w14:textId="74F55E3E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B11824D" w14:textId="3886AE3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РАЗРЕШЕНИЙ НА ВВОЗ ИЛИ ТРАНЗИТ ЯДОВИТЫХ ВЕЩЕСТВ</w:t>
            </w:r>
          </w:p>
        </w:tc>
        <w:tc>
          <w:tcPr>
            <w:tcW w:w="2837" w:type="dxa"/>
            <w:shd w:val="clear" w:color="auto" w:fill="auto"/>
          </w:tcPr>
          <w:p w14:paraId="79C0A514" w14:textId="21D61F5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7C44E295" w14:textId="77777777" w:rsidTr="005E3803">
        <w:tc>
          <w:tcPr>
            <w:tcW w:w="993" w:type="dxa"/>
          </w:tcPr>
          <w:p w14:paraId="397124A8" w14:textId="042D6ABC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4981447" w14:textId="2E7E132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РАЗРЕШЕНИЙ НА СОДЕРЖАНИЕ И РАЗВЕДЕНИЕ ОБЪЕКТОВ ЖИВОТНОГО МИРА, ЗАНЕСЕННЫХ В КРАСНУЮ КНИГУ РОССИЙСКОЙ ФЕДЕРАЦИИ, В ПОЛУВОЛЬНЫХ УСЛОВИЯХ И ИСКУССТВЕННО СОЗДАННОЙ СРЕДЕ ОБИТАНИЯ</w:t>
            </w:r>
          </w:p>
        </w:tc>
        <w:tc>
          <w:tcPr>
            <w:tcW w:w="2837" w:type="dxa"/>
            <w:shd w:val="clear" w:color="auto" w:fill="auto"/>
          </w:tcPr>
          <w:p w14:paraId="194EBA11" w14:textId="35B13C8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4F3EAA4D" w14:textId="77777777" w:rsidTr="005E3803">
        <w:tc>
          <w:tcPr>
            <w:tcW w:w="993" w:type="dxa"/>
          </w:tcPr>
          <w:p w14:paraId="79B5681C" w14:textId="5D646BA9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F67EF49" w14:textId="6B6C92F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РАЗРЕШЕНИЙ НА ТРАНСГРАНИЧНОЕ ПЕРЕМЕЩЕНИЕ ОТХОДОВ</w:t>
            </w:r>
          </w:p>
        </w:tc>
        <w:tc>
          <w:tcPr>
            <w:tcW w:w="2837" w:type="dxa"/>
            <w:shd w:val="clear" w:color="auto" w:fill="auto"/>
          </w:tcPr>
          <w:p w14:paraId="115399C4" w14:textId="3F4FBC5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0CAFA7AC" w14:textId="77777777" w:rsidTr="005E3803">
        <w:tc>
          <w:tcPr>
            <w:tcW w:w="993" w:type="dxa"/>
          </w:tcPr>
          <w:p w14:paraId="32182B5C" w14:textId="70832987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44424AA" w14:textId="70FA2E7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РАЗРЕШЕНИЙ НА ДОБЫВАНИЕ ОБЪЕКТОВ ЖИВОТНОГО И РАСТИТЕЛЬНОГО МИРА, НАХОДЯЩИХСЯ НА ОСОБО ОХРАНЯЕМЫХ ПРИРОДНЫХ ТЕРРИТОРИЯХ ФЕДЕРАЛЬНОГО ЗНАЧЕНИЯ</w:t>
            </w:r>
          </w:p>
        </w:tc>
        <w:tc>
          <w:tcPr>
            <w:tcW w:w="2837" w:type="dxa"/>
            <w:shd w:val="clear" w:color="auto" w:fill="auto"/>
          </w:tcPr>
          <w:p w14:paraId="253F6919" w14:textId="48D6C1D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541E73C7" w14:textId="77777777" w:rsidTr="005E3803">
        <w:tc>
          <w:tcPr>
            <w:tcW w:w="993" w:type="dxa"/>
          </w:tcPr>
          <w:p w14:paraId="49C01ED1" w14:textId="72DD18E6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A6B0DA4" w14:textId="71D7FB5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РАЗРЕШЕНИЙ (РАСПОРЯДИТЕЛЬНЫХ ЛИЦЕНЗИЙ) НА ОБОРОТ ДИКИХ ЖИВОТНЫХ, ПРИНАДЛЕЖАЩИХ К ВИДАМ, ЗАНЕСЕННЫМ В КРАСНУЮ КНИГУ РОССИЙСКОЙ ФЕДЕРАЦИИ</w:t>
            </w:r>
          </w:p>
        </w:tc>
        <w:tc>
          <w:tcPr>
            <w:tcW w:w="2837" w:type="dxa"/>
            <w:shd w:val="clear" w:color="auto" w:fill="auto"/>
          </w:tcPr>
          <w:p w14:paraId="27F744FD" w14:textId="05D26ACA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34DF6D1A" w14:textId="77777777" w:rsidTr="005E3803">
        <w:tc>
          <w:tcPr>
            <w:tcW w:w="993" w:type="dxa"/>
          </w:tcPr>
          <w:p w14:paraId="350B90C4" w14:textId="27112F4F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7BD811A" w14:textId="745778C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РАЗРЕШЕНИЙ НА ИСПОЛЬЗОВАНИЕ ОБЪЕКТОВ ЖИВОТНОГО И РАСТИТЕЛЬНОГО МИРА, ЗАНЕСЕННЫХ В КРАСНУЮ КНИГУ РФ, А ТАКЖЕ НАХОДЯЩИХСЯ НА ОСОБО ОХРАНЯЕМЫХ ПРИРОДНЫХ ТЕРРИТОРИЯХ ФЕДЕРАЛЬНОГО ЗНАЧЕНИЯ</w:t>
            </w:r>
          </w:p>
        </w:tc>
        <w:tc>
          <w:tcPr>
            <w:tcW w:w="2837" w:type="dxa"/>
            <w:shd w:val="clear" w:color="auto" w:fill="auto"/>
          </w:tcPr>
          <w:p w14:paraId="5C0E8A60" w14:textId="5AC09F3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7CD0A9D1" w14:textId="77777777" w:rsidTr="005E3803">
        <w:tc>
          <w:tcPr>
            <w:tcW w:w="993" w:type="dxa"/>
          </w:tcPr>
          <w:p w14:paraId="7A694B52" w14:textId="5950B800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47B7091" w14:textId="2AA8DAD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РАЗРЕШЕНИЙ НА ПЕРЕСЕЛЕНИЕ ОБЪЕКТОВ ЖИВОТНОГО МИРА В НОВЫЕ МЕСТА ОБИТАНИЯ</w:t>
            </w:r>
          </w:p>
        </w:tc>
        <w:tc>
          <w:tcPr>
            <w:tcW w:w="2837" w:type="dxa"/>
            <w:shd w:val="clear" w:color="auto" w:fill="auto"/>
          </w:tcPr>
          <w:p w14:paraId="7E9A342D" w14:textId="2ADF7BF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РОСПРИРОДНАДЗОР</w:t>
            </w:r>
          </w:p>
        </w:tc>
      </w:tr>
      <w:tr w:rsidR="005E3803" w14:paraId="396AA35E" w14:textId="77777777" w:rsidTr="005E3803">
        <w:tc>
          <w:tcPr>
            <w:tcW w:w="993" w:type="dxa"/>
          </w:tcPr>
          <w:p w14:paraId="6C0FA059" w14:textId="08AFAAB9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E87660D" w14:textId="5AA365C1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ДЕКЛАРАЦИЙ СООТВЕТСТВИЯ УСЛОВИЙ ТРУДА ГОСУДАРСТВЕННЫМ НОРМАТИВНЫМ ТРЕБОВАНИЯМ ОХРАНЫ ТРУДА</w:t>
            </w:r>
          </w:p>
        </w:tc>
        <w:tc>
          <w:tcPr>
            <w:tcW w:w="2837" w:type="dxa"/>
            <w:shd w:val="clear" w:color="auto" w:fill="auto"/>
          </w:tcPr>
          <w:p w14:paraId="1B62D3F8" w14:textId="498391B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РОСТРУД</w:t>
            </w:r>
          </w:p>
        </w:tc>
      </w:tr>
      <w:tr w:rsidR="005E3803" w14:paraId="0B1B0C8E" w14:textId="77777777" w:rsidTr="005E3803">
        <w:tc>
          <w:tcPr>
            <w:tcW w:w="993" w:type="dxa"/>
          </w:tcPr>
          <w:p w14:paraId="4B0A118F" w14:textId="56354310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C506E91" w14:textId="5779722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СУБЪЕКТОВ ЕСТЕСТВЕННЫХ МОНОПОЛИЙ</w:t>
            </w:r>
          </w:p>
        </w:tc>
        <w:tc>
          <w:tcPr>
            <w:tcW w:w="2837" w:type="dxa"/>
            <w:shd w:val="clear" w:color="auto" w:fill="auto"/>
          </w:tcPr>
          <w:p w14:paraId="14AEA5CB" w14:textId="691CC16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ФАС РОССИИ</w:t>
            </w:r>
          </w:p>
        </w:tc>
      </w:tr>
      <w:tr w:rsidR="005E3803" w:rsidRPr="00FE7432" w14:paraId="4BCA4327" w14:textId="77777777" w:rsidTr="005E3803">
        <w:tc>
          <w:tcPr>
            <w:tcW w:w="993" w:type="dxa"/>
          </w:tcPr>
          <w:p w14:paraId="27BD52B8" w14:textId="545A9E1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51B19FD" w14:textId="0F3506C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СЕРТИФИКАТОВ СООТВЕТСТВИЯ</w:t>
            </w:r>
          </w:p>
        </w:tc>
        <w:tc>
          <w:tcPr>
            <w:tcW w:w="2837" w:type="dxa"/>
            <w:shd w:val="clear" w:color="auto" w:fill="auto"/>
          </w:tcPr>
          <w:p w14:paraId="1BC0BAC8" w14:textId="1E1541E8" w:rsidR="00D04E38" w:rsidRPr="0033240B" w:rsidRDefault="0033240B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>
              <w:rPr>
                <w:color w:val="000000" w:themeColor="text1"/>
                <w:sz w:val="20"/>
                <w:szCs w:val="20"/>
                <w:lang w:val="ru-RU"/>
              </w:rPr>
              <w:t xml:space="preserve">ИСТОЧНИК: </w:t>
            </w:r>
            <w:r w:rsidR="00FE7432" w:rsidRPr="00151BEA">
              <w:rPr>
                <w:color w:val="000000" w:themeColor="text1"/>
                <w:sz w:val="20"/>
                <w:szCs w:val="20"/>
                <w:lang w:val="ru-RU"/>
              </w:rPr>
              <w:t>Федеральная служба по аккредитации</w:t>
            </w:r>
          </w:p>
        </w:tc>
      </w:tr>
      <w:tr w:rsidR="005E3803" w:rsidRPr="00FE7432" w14:paraId="20C9142E" w14:textId="77777777" w:rsidTr="005E3803">
        <w:tc>
          <w:tcPr>
            <w:tcW w:w="993" w:type="dxa"/>
          </w:tcPr>
          <w:p w14:paraId="297F075C" w14:textId="336EE98A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094A263F" w14:textId="3BDF927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ДЕКЛАРАЦИЙ О СООТВЕТСТВИИ</w:t>
            </w:r>
          </w:p>
        </w:tc>
        <w:tc>
          <w:tcPr>
            <w:tcW w:w="2837" w:type="dxa"/>
            <w:shd w:val="clear" w:color="auto" w:fill="auto"/>
          </w:tcPr>
          <w:p w14:paraId="7CA9FFD9" w14:textId="308E2072" w:rsidR="00D04E38" w:rsidRPr="003E04CB" w:rsidRDefault="0033240B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>
              <w:rPr>
                <w:color w:val="000000" w:themeColor="text1"/>
                <w:sz w:val="20"/>
                <w:szCs w:val="20"/>
                <w:lang w:val="ru-RU"/>
              </w:rPr>
              <w:t xml:space="preserve">ИСТОЧНИК: </w:t>
            </w:r>
            <w:r w:rsidR="00FE7432" w:rsidRPr="00151BEA">
              <w:rPr>
                <w:color w:val="000000" w:themeColor="text1"/>
                <w:sz w:val="20"/>
                <w:szCs w:val="20"/>
                <w:lang w:val="ru-RU"/>
              </w:rPr>
              <w:t>Федеральная служба по аккредитации</w:t>
            </w:r>
          </w:p>
        </w:tc>
      </w:tr>
      <w:tr w:rsidR="005E3803" w14:paraId="5B634CBE" w14:textId="77777777" w:rsidTr="005E3803">
        <w:tc>
          <w:tcPr>
            <w:tcW w:w="993" w:type="dxa"/>
          </w:tcPr>
          <w:p w14:paraId="5D17F55C" w14:textId="4102142C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B2CC3A7" w14:textId="2E4A6F5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ЮРИДИЧЕСКИХ ЛИЦ, ПРИВЛЕЧЕННЫХ К АДМИНИСТРАТИВНОЙ ОТВЕТСТВЕННОСТИ ЗА ОТКАЗ ИЛИ УКЛОНЕНИЕ ОТ ЗАКЛЮЧЕНИЯ КОНТРАКТА ПО ГОЗ</w:t>
            </w:r>
          </w:p>
        </w:tc>
        <w:tc>
          <w:tcPr>
            <w:tcW w:w="2837" w:type="dxa"/>
            <w:shd w:val="clear" w:color="auto" w:fill="auto"/>
          </w:tcPr>
          <w:p w14:paraId="7F5AD9D2" w14:textId="789ED0D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ФАС РОССИИ</w:t>
            </w:r>
          </w:p>
        </w:tc>
      </w:tr>
      <w:tr w:rsidR="005E3803" w14:paraId="30582B14" w14:textId="77777777" w:rsidTr="005E3803">
        <w:tc>
          <w:tcPr>
            <w:tcW w:w="993" w:type="dxa"/>
          </w:tcPr>
          <w:p w14:paraId="0B83EDD1" w14:textId="07CCA8F1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F4727C4" w14:textId="7FBFDA8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НЕДОБРОСОВЕСТНЫХ УЧАСТНИКОВ АУКЦИОНА</w:t>
            </w:r>
          </w:p>
        </w:tc>
        <w:tc>
          <w:tcPr>
            <w:tcW w:w="2837" w:type="dxa"/>
            <w:shd w:val="clear" w:color="auto" w:fill="auto"/>
          </w:tcPr>
          <w:p w14:paraId="47CD76ED" w14:textId="7E2FF71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ФАС РОССИИ</w:t>
            </w:r>
          </w:p>
        </w:tc>
      </w:tr>
      <w:tr w:rsidR="005E3803" w14:paraId="3B1D83B0" w14:textId="77777777" w:rsidTr="005E3803">
        <w:tc>
          <w:tcPr>
            <w:tcW w:w="993" w:type="dxa"/>
          </w:tcPr>
          <w:p w14:paraId="417974F5" w14:textId="5179C791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B88BAE9" w14:textId="1127EDAD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ПЕРЕЧНЕ ОРГАНИЗАЦИЙ, ИМЕЮЩИХ ПРАВО ОСУЩЕСТВЛЯТЬ АФФИНАЖ ДРАГОЦЕННЫХ МЕТАЛЛОВ</w:t>
            </w:r>
          </w:p>
        </w:tc>
        <w:tc>
          <w:tcPr>
            <w:tcW w:w="2837" w:type="dxa"/>
            <w:shd w:val="clear" w:color="auto" w:fill="auto"/>
          </w:tcPr>
          <w:p w14:paraId="777769AA" w14:textId="43D5CD1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ФЕДЕРАЛЬНАЯ ПРОБИРНАЯ ПАЛАТА</w:t>
            </w:r>
          </w:p>
        </w:tc>
      </w:tr>
      <w:tr w:rsidR="005E3803" w14:paraId="4ED7E52A" w14:textId="77777777" w:rsidTr="005E3803">
        <w:tc>
          <w:tcPr>
            <w:tcW w:w="993" w:type="dxa"/>
          </w:tcPr>
          <w:p w14:paraId="7651C430" w14:textId="47E9F159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9E049B1" w14:textId="7C2A54A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специального учета юридических лиц и индивидуальных предпринимателей, осуществляющих операции с драгоценными металлами и драгоценными камнями</w:t>
            </w:r>
          </w:p>
        </w:tc>
        <w:tc>
          <w:tcPr>
            <w:tcW w:w="2837" w:type="dxa"/>
            <w:shd w:val="clear" w:color="auto" w:fill="auto"/>
          </w:tcPr>
          <w:p w14:paraId="6C77E6A3" w14:textId="7EFF892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ФЕДЕРАЛЬНАЯ ПРОБИРНАЯ ПАЛАТА</w:t>
            </w:r>
          </w:p>
        </w:tc>
      </w:tr>
      <w:tr w:rsidR="005E3803" w14:paraId="65AF61F1" w14:textId="77777777" w:rsidTr="005E3803">
        <w:tc>
          <w:tcPr>
            <w:tcW w:w="993" w:type="dxa"/>
          </w:tcPr>
          <w:p w14:paraId="4B7F501A" w14:textId="74DCBDD8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E30D919" w14:textId="2C3E67D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С ДАТЫ РЕГИСТРАЦИИ КОНТРАГЕНТА ПРОШЛО МЕНЕЕ 6 МЕСЯЦЕВ</w:t>
            </w:r>
          </w:p>
        </w:tc>
        <w:tc>
          <w:tcPr>
            <w:tcW w:w="2837" w:type="dxa"/>
            <w:shd w:val="clear" w:color="auto" w:fill="auto"/>
          </w:tcPr>
          <w:p w14:paraId="6305843F" w14:textId="7121F9D1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762EC220" w14:textId="77777777" w:rsidTr="005E3803">
        <w:tc>
          <w:tcPr>
            <w:tcW w:w="993" w:type="dxa"/>
          </w:tcPr>
          <w:p w14:paraId="144D3A76" w14:textId="536BF17E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1C88786" w14:textId="3F79C3E8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РУКОВОДИТЕЛЬ МЕНЯЛСЯ БОЛЕЕ 2Х РАЗ ЗА ГОД</w:t>
            </w:r>
          </w:p>
        </w:tc>
        <w:tc>
          <w:tcPr>
            <w:tcW w:w="2837" w:type="dxa"/>
            <w:shd w:val="clear" w:color="auto" w:fill="auto"/>
          </w:tcPr>
          <w:p w14:paraId="35040489" w14:textId="3D5D743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37376EC5" w14:textId="77777777" w:rsidTr="005E3803">
        <w:tc>
          <w:tcPr>
            <w:tcW w:w="993" w:type="dxa"/>
          </w:tcPr>
          <w:p w14:paraId="7ADA34F7" w14:textId="6F1C498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02EE4F0" w14:textId="4540797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В СОСТАВ ИСПОЛНИТЕЛЬНЫХ ОРГАНОВ ВХОДЯТ ДИСКВАЛИФИЦИРОВАННЫЕ ЛИЦА</w:t>
            </w:r>
          </w:p>
        </w:tc>
        <w:tc>
          <w:tcPr>
            <w:tcW w:w="2837" w:type="dxa"/>
            <w:shd w:val="clear" w:color="auto" w:fill="auto"/>
          </w:tcPr>
          <w:p w14:paraId="421192BF" w14:textId="55816E8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6D2D1B50" w14:textId="77777777" w:rsidTr="005E3803">
        <w:tc>
          <w:tcPr>
            <w:tcW w:w="993" w:type="dxa"/>
          </w:tcPr>
          <w:p w14:paraId="64A15D0C" w14:textId="2B3CFF28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D7B7B44" w14:textId="6179FAC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ПО ДАННОМУ АДРЕСУ ЗАРЕГИСТРИРОВАНО КОНТРАГЕНТОВ</w:t>
            </w:r>
          </w:p>
        </w:tc>
        <w:tc>
          <w:tcPr>
            <w:tcW w:w="2837" w:type="dxa"/>
            <w:shd w:val="clear" w:color="auto" w:fill="auto"/>
          </w:tcPr>
          <w:p w14:paraId="25349461" w14:textId="1F964D9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170F76DC" w14:textId="77777777" w:rsidTr="005E3803">
        <w:tc>
          <w:tcPr>
            <w:tcW w:w="993" w:type="dxa"/>
          </w:tcPr>
          <w:p w14:paraId="767DB03D" w14:textId="5E156FFB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EDF0ED1" w14:textId="642B03D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КОНТРАГЕНТ СМЕНИЛ РЕГИОН РЕГИСТРАЦИИ</w:t>
            </w:r>
          </w:p>
        </w:tc>
        <w:tc>
          <w:tcPr>
            <w:tcW w:w="2837" w:type="dxa"/>
            <w:shd w:val="clear" w:color="auto" w:fill="auto"/>
          </w:tcPr>
          <w:p w14:paraId="5E484F1A" w14:textId="613EA66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04DF4CCF" w14:textId="77777777" w:rsidTr="005E3803">
        <w:tc>
          <w:tcPr>
            <w:tcW w:w="993" w:type="dxa"/>
          </w:tcPr>
          <w:p w14:paraId="474F844D" w14:textId="7775D0D7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0936885" w14:textId="3B833ED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ОТСУТСТВИЕ ЛИЦЕНЗИЙ</w:t>
            </w:r>
          </w:p>
        </w:tc>
        <w:tc>
          <w:tcPr>
            <w:tcW w:w="2837" w:type="dxa"/>
            <w:shd w:val="clear" w:color="auto" w:fill="auto"/>
          </w:tcPr>
          <w:p w14:paraId="421D9B65" w14:textId="350FCF5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57B2FE00" w14:textId="77777777" w:rsidTr="005E3803">
        <w:tc>
          <w:tcPr>
            <w:tcW w:w="993" w:type="dxa"/>
          </w:tcPr>
          <w:p w14:paraId="05924FE2" w14:textId="7DD9AE14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90F4ACC" w14:textId="3A92571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У КОНТРАГЕНТА ОТСУТСТВУЕТ УСТАВНОЙ КАПИТАЛ</w:t>
            </w:r>
          </w:p>
        </w:tc>
        <w:tc>
          <w:tcPr>
            <w:tcW w:w="2837" w:type="dxa"/>
            <w:shd w:val="clear" w:color="auto" w:fill="auto"/>
          </w:tcPr>
          <w:p w14:paraId="3AB548B4" w14:textId="1B24957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3EA74785" w14:textId="77777777" w:rsidTr="005E3803">
        <w:tc>
          <w:tcPr>
            <w:tcW w:w="993" w:type="dxa"/>
          </w:tcPr>
          <w:p w14:paraId="08C73353" w14:textId="22F83DB6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D08AB27" w14:textId="65874E0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СВЕДЕНИЯ О НАЧАЛЕ ЛИКВИДАЦИИ</w:t>
            </w:r>
          </w:p>
        </w:tc>
        <w:tc>
          <w:tcPr>
            <w:tcW w:w="2837" w:type="dxa"/>
            <w:shd w:val="clear" w:color="auto" w:fill="auto"/>
          </w:tcPr>
          <w:p w14:paraId="309AD342" w14:textId="12C91AD1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1B84C320" w14:textId="77777777" w:rsidTr="005E3803">
        <w:tc>
          <w:tcPr>
            <w:tcW w:w="993" w:type="dxa"/>
          </w:tcPr>
          <w:p w14:paraId="326F8A2A" w14:textId="2864401E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8168736" w14:textId="77777777" w:rsidR="00D04E38" w:rsidRPr="004A109A" w:rsidRDefault="00D04E38" w:rsidP="00D04E38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У КОНТРАГЕНТА ИМЕЕТСЯ ВЗЫСКИВАЕМАЯ СУДЕБНЫМИ ПРИСТАВАМИ ЗАДОЛЖЕННОСТЬ ПО УПЛАТЕ НАЛОГОВ, ПРЕВЫШАЮЩАЯ 1000 РУБЛЕЙ,</w:t>
            </w:r>
          </w:p>
          <w:p w14:paraId="7C1446B8" w14:textId="234E00C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C17C3B">
              <w:rPr>
                <w:color w:val="000000" w:themeColor="text1"/>
                <w:sz w:val="20"/>
                <w:szCs w:val="20"/>
              </w:rPr>
              <w:t>ПО СОСТОЯНИЮ НА</w:t>
            </w:r>
          </w:p>
        </w:tc>
        <w:tc>
          <w:tcPr>
            <w:tcW w:w="2837" w:type="dxa"/>
            <w:shd w:val="clear" w:color="auto" w:fill="auto"/>
          </w:tcPr>
          <w:p w14:paraId="30E9FC67" w14:textId="02819EA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3EC86049" w14:textId="77777777" w:rsidTr="005E3803">
        <w:tc>
          <w:tcPr>
            <w:tcW w:w="993" w:type="dxa"/>
          </w:tcPr>
          <w:p w14:paraId="4F3E75F2" w14:textId="28FC7FF0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A3F9E28" w14:textId="41B1236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КОНТРАГЕНТ НЕ ПРЕДОСТАВЛЯЕТ НАЛОГОВУЮ ОТЧЕТНОСТЬ БОЛЕЕ ГОДА, ПО СОСТОЯНИЮ НА</w:t>
            </w:r>
          </w:p>
        </w:tc>
        <w:tc>
          <w:tcPr>
            <w:tcW w:w="2837" w:type="dxa"/>
            <w:shd w:val="clear" w:color="auto" w:fill="auto"/>
          </w:tcPr>
          <w:p w14:paraId="65A324D1" w14:textId="43A7BDA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6AA557DB" w14:textId="77777777" w:rsidTr="005E3803">
        <w:tc>
          <w:tcPr>
            <w:tcW w:w="993" w:type="dxa"/>
          </w:tcPr>
          <w:p w14:paraId="28229BC0" w14:textId="79C4E723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2BDD650" w14:textId="15235FA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СВЕДЕНИЯ О ПРЕКРАЩЕНИИ</w:t>
            </w:r>
          </w:p>
        </w:tc>
        <w:tc>
          <w:tcPr>
            <w:tcW w:w="2837" w:type="dxa"/>
            <w:shd w:val="clear" w:color="auto" w:fill="auto"/>
          </w:tcPr>
          <w:p w14:paraId="57D3926E" w14:textId="09183A3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1469D31A" w14:textId="77777777" w:rsidTr="005E3803">
        <w:tc>
          <w:tcPr>
            <w:tcW w:w="993" w:type="dxa"/>
          </w:tcPr>
          <w:p w14:paraId="64285ADA" w14:textId="11E41876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B32456B" w14:textId="017D4511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НАЛИЧИЕ ВНОСИМЫХ ИЗМЕНЕНИЙ В ЕГРЮЛ</w:t>
            </w:r>
          </w:p>
        </w:tc>
        <w:tc>
          <w:tcPr>
            <w:tcW w:w="2837" w:type="dxa"/>
            <w:shd w:val="clear" w:color="auto" w:fill="auto"/>
          </w:tcPr>
          <w:p w14:paraId="529E0D1C" w14:textId="3DCF59C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20F08485" w14:textId="77777777" w:rsidTr="005E3803">
        <w:tc>
          <w:tcPr>
            <w:tcW w:w="993" w:type="dxa"/>
          </w:tcPr>
          <w:p w14:paraId="3AD43D73" w14:textId="768B2C53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B4636AC" w14:textId="56B4989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НАЛИЧИЕ СООБЩЕНИЙ О РЕОРГАНИЗАЦИИ</w:t>
            </w:r>
          </w:p>
        </w:tc>
        <w:tc>
          <w:tcPr>
            <w:tcW w:w="2837" w:type="dxa"/>
            <w:shd w:val="clear" w:color="auto" w:fill="auto"/>
          </w:tcPr>
          <w:p w14:paraId="4FAC52C7" w14:textId="694DAD1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420DF54E" w14:textId="77777777" w:rsidTr="005E3803">
        <w:tc>
          <w:tcPr>
            <w:tcW w:w="993" w:type="dxa"/>
          </w:tcPr>
          <w:p w14:paraId="4618AF31" w14:textId="5430549A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C05D294" w14:textId="63F74BD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СООБЩЕНИЯ О БАНКРОТСТВЕ (ПО ЕГРЮЛ)</w:t>
            </w:r>
          </w:p>
        </w:tc>
        <w:tc>
          <w:tcPr>
            <w:tcW w:w="2837" w:type="dxa"/>
            <w:shd w:val="clear" w:color="auto" w:fill="auto"/>
          </w:tcPr>
          <w:p w14:paraId="466C4132" w14:textId="2124445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7E7018FD" w14:textId="77777777" w:rsidTr="005E3803">
        <w:tc>
          <w:tcPr>
            <w:tcW w:w="993" w:type="dxa"/>
          </w:tcPr>
          <w:p w14:paraId="2C887885" w14:textId="5D2A79E0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0A844F3A" w14:textId="075E153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ИНФОРМАЦИЯ О ЗАЛОГАХ</w:t>
            </w:r>
          </w:p>
        </w:tc>
        <w:tc>
          <w:tcPr>
            <w:tcW w:w="2837" w:type="dxa"/>
            <w:shd w:val="clear" w:color="auto" w:fill="auto"/>
          </w:tcPr>
          <w:p w14:paraId="10E00D6F" w14:textId="3F60E2D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49E41D2D" w14:textId="77777777" w:rsidTr="005E3803">
        <w:tc>
          <w:tcPr>
            <w:tcW w:w="993" w:type="dxa"/>
          </w:tcPr>
          <w:p w14:paraId="2D7B8E8F" w14:textId="41926FB9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818C61C" w14:textId="02EBB96A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СПИСКЕ МАССОВЫХ РУКОВОДИТЕЛЕЙ</w:t>
            </w:r>
          </w:p>
        </w:tc>
        <w:tc>
          <w:tcPr>
            <w:tcW w:w="2837" w:type="dxa"/>
            <w:shd w:val="clear" w:color="auto" w:fill="auto"/>
          </w:tcPr>
          <w:p w14:paraId="697508EB" w14:textId="2834C06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6C0B4EE6" w14:textId="77777777" w:rsidTr="005E3803">
        <w:tc>
          <w:tcPr>
            <w:tcW w:w="993" w:type="dxa"/>
          </w:tcPr>
          <w:p w14:paraId="4F402036" w14:textId="29D4F4E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A20A1CA" w14:textId="0AC6A97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СПИСКЕ АДРЕСОВ МАССОВОЙ РЕГИСТРАЦИИ</w:t>
            </w:r>
          </w:p>
        </w:tc>
        <w:tc>
          <w:tcPr>
            <w:tcW w:w="2837" w:type="dxa"/>
            <w:shd w:val="clear" w:color="auto" w:fill="auto"/>
          </w:tcPr>
          <w:p w14:paraId="00EBAAFD" w14:textId="025FBD28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7300A181" w14:textId="77777777" w:rsidTr="005E3803">
        <w:tc>
          <w:tcPr>
            <w:tcW w:w="993" w:type="dxa"/>
          </w:tcPr>
          <w:p w14:paraId="08DEC718" w14:textId="69C3526C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5889432" w14:textId="2DE85E3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СВЕДЕНИЯ В ЕГРЮЛ ПРИЗНАНЫ НЕДОСТОВЕРНЫМИ</w:t>
            </w:r>
          </w:p>
        </w:tc>
        <w:tc>
          <w:tcPr>
            <w:tcW w:w="2837" w:type="dxa"/>
            <w:shd w:val="clear" w:color="auto" w:fill="auto"/>
          </w:tcPr>
          <w:p w14:paraId="43AA3002" w14:textId="4673C7D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ФНС РОССИИ</w:t>
            </w:r>
          </w:p>
        </w:tc>
      </w:tr>
      <w:tr w:rsidR="005E3803" w14:paraId="3AC145D2" w14:textId="77777777" w:rsidTr="005E3803">
        <w:tc>
          <w:tcPr>
            <w:tcW w:w="993" w:type="dxa"/>
          </w:tcPr>
          <w:p w14:paraId="7A40B776" w14:textId="053DEEA7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FCB35C3" w14:textId="62C65BB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ПЕРЕЧЕНЬ ЛИЦ, ОТНОСЯЩИХСЯ К ОТРАСЛЯМ, НАИБОЛЕЕ ПОСТРАДАВШИМ В УСЛОВИЯХ РАСПРОСТРАНЕНИЯ КОРОНАВИРУСНОЙ ИНФЕКЦИИ, НА КОТОРЫХ 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lastRenderedPageBreak/>
              <w:t>РАСПРОСТРАНЯЕТСЯ ДЕЙСТВИЕ МОРАТОРИЯ НА ВОЗБУЖДЕНИЕ ДЕЛ О БАНКРОТСТВЕ</w:t>
            </w:r>
          </w:p>
        </w:tc>
        <w:tc>
          <w:tcPr>
            <w:tcW w:w="2837" w:type="dxa"/>
            <w:shd w:val="clear" w:color="auto" w:fill="auto"/>
          </w:tcPr>
          <w:p w14:paraId="51DA321C" w14:textId="6EBA83A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lastRenderedPageBreak/>
              <w:t>ИСТОЧНИК: ФНС РОССИИ</w:t>
            </w:r>
          </w:p>
        </w:tc>
      </w:tr>
      <w:tr w:rsidR="005E3803" w14:paraId="553E1F01" w14:textId="77777777" w:rsidTr="005E3803">
        <w:tc>
          <w:tcPr>
            <w:tcW w:w="993" w:type="dxa"/>
          </w:tcPr>
          <w:p w14:paraId="23A0677A" w14:textId="33F921FC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BAE7328" w14:textId="045992A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НАЛИЧИЕ АКТИВНЫХ ИСПОЛНИТЕЛЬНЫХ ПРОИЗВОДСТВ</w:t>
            </w:r>
          </w:p>
        </w:tc>
        <w:tc>
          <w:tcPr>
            <w:tcW w:w="2837" w:type="dxa"/>
            <w:shd w:val="clear" w:color="auto" w:fill="auto"/>
          </w:tcPr>
          <w:p w14:paraId="4E84BC71" w14:textId="7B5B192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ФССП</w:t>
            </w:r>
          </w:p>
        </w:tc>
      </w:tr>
      <w:tr w:rsidR="005E3803" w14:paraId="1FBCABA8" w14:textId="77777777" w:rsidTr="005E3803">
        <w:tc>
          <w:tcPr>
            <w:tcW w:w="993" w:type="dxa"/>
          </w:tcPr>
          <w:p w14:paraId="4B384F0A" w14:textId="7799858E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A3D1F21" w14:textId="70E0F83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НАЛИЧИЕ АКТИВНЫХ ИСПОЛНИТЕЛЬНЫХ ПРОИЗВОДСТВ ПО СТАТЬЯМ БАНКРОТСТВО ИЛИ ЛИКВИДАЦИЯ</w:t>
            </w:r>
          </w:p>
        </w:tc>
        <w:tc>
          <w:tcPr>
            <w:tcW w:w="2837" w:type="dxa"/>
            <w:shd w:val="clear" w:color="auto" w:fill="auto"/>
          </w:tcPr>
          <w:p w14:paraId="25E00F6E" w14:textId="019FF46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ФССП</w:t>
            </w:r>
          </w:p>
        </w:tc>
      </w:tr>
      <w:tr w:rsidR="005E3803" w14:paraId="23F77686" w14:textId="77777777" w:rsidTr="005E3803">
        <w:tc>
          <w:tcPr>
            <w:tcW w:w="993" w:type="dxa"/>
          </w:tcPr>
          <w:p w14:paraId="24120474" w14:textId="57A57D97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241A75C" w14:textId="707109A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НАЛИЧИЕ ЭКСПЛУАТИРУЕМОГО ТРАНСПОРТА (ЗА ПОСЛЕДНИЕ 6 МЕСЯЦЕВ)</w:t>
            </w:r>
          </w:p>
        </w:tc>
        <w:tc>
          <w:tcPr>
            <w:tcW w:w="2837" w:type="dxa"/>
            <w:shd w:val="clear" w:color="auto" w:fill="auto"/>
          </w:tcPr>
          <w:p w14:paraId="0BBE70BB" w14:textId="3B8D63B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ФССП</w:t>
            </w:r>
          </w:p>
        </w:tc>
      </w:tr>
      <w:tr w:rsidR="005E3803" w14:paraId="4A4DD5FF" w14:textId="77777777" w:rsidTr="005E3803">
        <w:tc>
          <w:tcPr>
            <w:tcW w:w="993" w:type="dxa"/>
          </w:tcPr>
          <w:p w14:paraId="678ABC2F" w14:textId="02CFDE01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062382E" w14:textId="3A37C431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ТАМОЖЕННЫХ ПЕРЕВОЗЧИКОВ</w:t>
            </w:r>
          </w:p>
        </w:tc>
        <w:tc>
          <w:tcPr>
            <w:tcW w:w="2837" w:type="dxa"/>
            <w:shd w:val="clear" w:color="auto" w:fill="auto"/>
          </w:tcPr>
          <w:p w14:paraId="63122622" w14:textId="086E5BA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5E3803" w14:paraId="5196BE14" w14:textId="77777777" w:rsidTr="005E3803">
        <w:tc>
          <w:tcPr>
            <w:tcW w:w="993" w:type="dxa"/>
          </w:tcPr>
          <w:p w14:paraId="271763D7" w14:textId="7B847F29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75DFE88" w14:textId="0CBFC77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СПИСКЕ ПЕРЕВОЗЧИКОВ-НАРУШИТЕЛЕЙ КОНВЕНЦИИ МДЦ</w:t>
            </w:r>
          </w:p>
        </w:tc>
        <w:tc>
          <w:tcPr>
            <w:tcW w:w="2837" w:type="dxa"/>
            <w:shd w:val="clear" w:color="auto" w:fill="auto"/>
          </w:tcPr>
          <w:p w14:paraId="7BFA6F8F" w14:textId="34536B2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5E3803" w14:paraId="3B54D2D1" w14:textId="77777777" w:rsidTr="005E3803">
        <w:tc>
          <w:tcPr>
            <w:tcW w:w="993" w:type="dxa"/>
          </w:tcPr>
          <w:p w14:paraId="1F06EC4B" w14:textId="250F4DF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7A3C9B8" w14:textId="7F43ACD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УПОЛНОМОЧЕННЫХ ЭКОНОМИЧЕСКИХ ОПЕРАТОРОВ</w:t>
            </w:r>
          </w:p>
        </w:tc>
        <w:tc>
          <w:tcPr>
            <w:tcW w:w="2837" w:type="dxa"/>
            <w:shd w:val="clear" w:color="auto" w:fill="auto"/>
          </w:tcPr>
          <w:p w14:paraId="117E74D5" w14:textId="624A618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5E3803" w14:paraId="7FA0B215" w14:textId="77777777" w:rsidTr="005E3803">
        <w:tc>
          <w:tcPr>
            <w:tcW w:w="993" w:type="dxa"/>
          </w:tcPr>
          <w:p w14:paraId="402861AF" w14:textId="572E05AB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8385488" w14:textId="5A8BBB6D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ТАМОЖЕННОМ РЕЕСТРЕ ОБЪЕКТОВ ИНТЕЛЛЕКТУАЛЬНОЙ СОБСТВЕННОСТИ</w:t>
            </w:r>
          </w:p>
        </w:tc>
        <w:tc>
          <w:tcPr>
            <w:tcW w:w="2837" w:type="dxa"/>
            <w:shd w:val="clear" w:color="auto" w:fill="auto"/>
          </w:tcPr>
          <w:p w14:paraId="540FDD11" w14:textId="3DA2207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5E3803" w14:paraId="3976B522" w14:textId="77777777" w:rsidTr="005E3803">
        <w:tc>
          <w:tcPr>
            <w:tcW w:w="993" w:type="dxa"/>
          </w:tcPr>
          <w:p w14:paraId="52DCD8D2" w14:textId="1B9C5946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D76E09A" w14:textId="0FC41CD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ТАМОЖЕННЫХ ПРЕДСТАВИТЕЛЕЙ</w:t>
            </w:r>
          </w:p>
        </w:tc>
        <w:tc>
          <w:tcPr>
            <w:tcW w:w="2837" w:type="dxa"/>
            <w:shd w:val="clear" w:color="auto" w:fill="auto"/>
          </w:tcPr>
          <w:p w14:paraId="54937EDD" w14:textId="71944DD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5E3803" w14:paraId="095F728C" w14:textId="77777777" w:rsidTr="005E3803">
        <w:tc>
          <w:tcPr>
            <w:tcW w:w="993" w:type="dxa"/>
          </w:tcPr>
          <w:p w14:paraId="1A0FB2D2" w14:textId="58199856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74BD11E" w14:textId="617BC94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ВЛАДЕЛЬЦЕВ СКЛАДОВ ВРЕМЕННОГО ХРАНЕНИЯ</w:t>
            </w:r>
          </w:p>
        </w:tc>
        <w:tc>
          <w:tcPr>
            <w:tcW w:w="2837" w:type="dxa"/>
            <w:shd w:val="clear" w:color="auto" w:fill="auto"/>
          </w:tcPr>
          <w:p w14:paraId="62A259E4" w14:textId="64E4EF2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5E3803" w14:paraId="2A2C4800" w14:textId="77777777" w:rsidTr="005E3803">
        <w:tc>
          <w:tcPr>
            <w:tcW w:w="993" w:type="dxa"/>
          </w:tcPr>
          <w:p w14:paraId="2062AB67" w14:textId="68F60723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0456542E" w14:textId="3DB8510A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БАНКОВ, ОБЛАДАЮЩИХ ПРАВОМ ВЫДАЧИ БАНКОВСКИХ ГАРАНТИЙ</w:t>
            </w:r>
          </w:p>
        </w:tc>
        <w:tc>
          <w:tcPr>
            <w:tcW w:w="2837" w:type="dxa"/>
            <w:shd w:val="clear" w:color="auto" w:fill="auto"/>
          </w:tcPr>
          <w:p w14:paraId="7EE8204E" w14:textId="6309AF3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5E3803" w14:paraId="38D5FD80" w14:textId="77777777" w:rsidTr="005E3803">
        <w:tc>
          <w:tcPr>
            <w:tcW w:w="993" w:type="dxa"/>
          </w:tcPr>
          <w:p w14:paraId="7FD2DE9F" w14:textId="417CB92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7B3638F" w14:textId="0594C9B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ВЛАДЕЛЬЦЕВ МАГАЗИНОВ БЕСПОШЛИННОЙ ТОРГОВЛИ</w:t>
            </w:r>
          </w:p>
        </w:tc>
        <w:tc>
          <w:tcPr>
            <w:tcW w:w="2837" w:type="dxa"/>
            <w:shd w:val="clear" w:color="auto" w:fill="auto"/>
          </w:tcPr>
          <w:p w14:paraId="17FF5113" w14:textId="380B7CC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5E3803" w14:paraId="7F89332E" w14:textId="77777777" w:rsidTr="005E3803">
        <w:tc>
          <w:tcPr>
            <w:tcW w:w="993" w:type="dxa"/>
          </w:tcPr>
          <w:p w14:paraId="046AE8CD" w14:textId="68D72B0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471B706" w14:textId="64290334" w:rsidR="00D04E38" w:rsidRPr="004A109A" w:rsidRDefault="00856BEB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="00D04E38" w:rsidRPr="00151BEA">
              <w:rPr>
                <w:color w:val="000000" w:themeColor="text1"/>
                <w:sz w:val="20"/>
                <w:szCs w:val="20"/>
                <w:lang w:val="ru-RU"/>
              </w:rPr>
              <w:t>подписантов Хартии добросовестных участников ВЭД</w:t>
            </w:r>
          </w:p>
        </w:tc>
        <w:tc>
          <w:tcPr>
            <w:tcW w:w="2837" w:type="dxa"/>
            <w:shd w:val="clear" w:color="auto" w:fill="auto"/>
          </w:tcPr>
          <w:p w14:paraId="69871DA5" w14:textId="47053A18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856BEB" w14:paraId="7E5B6332" w14:textId="77777777" w:rsidTr="005E3803">
        <w:tc>
          <w:tcPr>
            <w:tcW w:w="993" w:type="dxa"/>
          </w:tcPr>
          <w:p w14:paraId="65784127" w14:textId="77777777" w:rsidR="00856BEB" w:rsidRPr="004A109A" w:rsidRDefault="00856BEB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6087" w:type="dxa"/>
            <w:shd w:val="clear" w:color="auto" w:fill="auto"/>
          </w:tcPr>
          <w:p w14:paraId="51685766" w14:textId="76E65ED8" w:rsidR="00856BEB" w:rsidRPr="0046375C" w:rsidRDefault="00856BEB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владельцев свободных складов</w:t>
            </w:r>
          </w:p>
        </w:tc>
        <w:tc>
          <w:tcPr>
            <w:tcW w:w="2837" w:type="dxa"/>
            <w:shd w:val="clear" w:color="auto" w:fill="auto"/>
          </w:tcPr>
          <w:p w14:paraId="2AEDC2EA" w14:textId="6B2E2E83" w:rsidR="00856BEB" w:rsidRPr="0046375C" w:rsidRDefault="00856BEB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ФТС РОССИИ</w:t>
            </w:r>
          </w:p>
        </w:tc>
      </w:tr>
      <w:tr w:rsidR="005E3803" w14:paraId="52FB3B33" w14:textId="77777777" w:rsidTr="005E3803">
        <w:tc>
          <w:tcPr>
            <w:tcW w:w="993" w:type="dxa"/>
          </w:tcPr>
          <w:p w14:paraId="4D7D6FA9" w14:textId="2199EDE1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0317B49" w14:textId="2E928A0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НАЦИОНАЛЬНОЙ СИСТЕМЕ ЦИФРОВОЙ МАРКИРОВКИ И ПРОСЛЕЖИВАЕМОСТИ ТОВАРОВ "ЧЕСТНЫЙ ЗНАК"</w:t>
            </w:r>
          </w:p>
        </w:tc>
        <w:tc>
          <w:tcPr>
            <w:tcW w:w="2837" w:type="dxa"/>
            <w:shd w:val="clear" w:color="auto" w:fill="auto"/>
          </w:tcPr>
          <w:p w14:paraId="65539801" w14:textId="46C60A2E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ЧЕСТНЫЙ ЗНАК</w:t>
            </w:r>
          </w:p>
        </w:tc>
      </w:tr>
      <w:tr w:rsidR="005E3803" w14:paraId="7CABC3E8" w14:textId="77777777" w:rsidTr="005E3803">
        <w:tc>
          <w:tcPr>
            <w:tcW w:w="993" w:type="dxa"/>
          </w:tcPr>
          <w:p w14:paraId="0B1AEF65" w14:textId="294797C6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35E9D55" w14:textId="3681662C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СУБЪЕКТ МСП</w:t>
            </w:r>
          </w:p>
        </w:tc>
        <w:tc>
          <w:tcPr>
            <w:tcW w:w="2837" w:type="dxa"/>
            <w:shd w:val="clear" w:color="auto" w:fill="auto"/>
          </w:tcPr>
          <w:p w14:paraId="7FC67CB9" w14:textId="1D39693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ПО ДАННЫМ ЕРСМСП (ЕДИНОГО РЕЕСТРА СУБЪЕКТОВ МАЛОГО И СРЕДНЕГО ПРЕДПРИНИМАТЕЛЬСТВА)</w:t>
            </w:r>
          </w:p>
        </w:tc>
      </w:tr>
      <w:tr w:rsidR="005E3803" w14:paraId="2B9F9F23" w14:textId="77777777" w:rsidTr="005E3803">
        <w:tc>
          <w:tcPr>
            <w:tcW w:w="993" w:type="dxa"/>
          </w:tcPr>
          <w:p w14:paraId="6487A17A" w14:textId="3A9641E6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24AAB73" w14:textId="3E857A6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Компания отказалась от моратория на банкротство</w:t>
            </w:r>
          </w:p>
        </w:tc>
        <w:tc>
          <w:tcPr>
            <w:tcW w:w="2837" w:type="dxa"/>
            <w:shd w:val="clear" w:color="auto" w:fill="auto"/>
          </w:tcPr>
          <w:p w14:paraId="45A0245B" w14:textId="21B4C59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ИСТОЧНИК: ФЕДРЕСУРС</w:t>
            </w:r>
          </w:p>
        </w:tc>
      </w:tr>
      <w:tr w:rsidR="005E3803" w14:paraId="7C05FC94" w14:textId="77777777" w:rsidTr="005E3803">
        <w:tc>
          <w:tcPr>
            <w:tcW w:w="993" w:type="dxa"/>
          </w:tcPr>
          <w:p w14:paraId="25A8C0A8" w14:textId="316AEC86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55F3B6AF" w14:textId="2F0BF57D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ДЕЙСТВИТЕЛЬНЫХ ЧЛЕНОВ РОССИЙСКОГО СОЮЗА АВТОСТРАХОВЩИКОВ</w:t>
            </w:r>
          </w:p>
        </w:tc>
        <w:tc>
          <w:tcPr>
            <w:tcW w:w="2837" w:type="dxa"/>
            <w:shd w:val="clear" w:color="auto" w:fill="auto"/>
          </w:tcPr>
          <w:p w14:paraId="01B4469F" w14:textId="78D57D8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Российский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Союз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Автостраховщиков</w:t>
            </w:r>
            <w:proofErr w:type="spellEnd"/>
          </w:p>
        </w:tc>
      </w:tr>
      <w:tr w:rsidR="005E3803" w14:paraId="7B46E922" w14:textId="77777777" w:rsidTr="005E3803">
        <w:tc>
          <w:tcPr>
            <w:tcW w:w="993" w:type="dxa"/>
          </w:tcPr>
          <w:p w14:paraId="0CB7AA2A" w14:textId="6E008D98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D07C321" w14:textId="313D519A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Хартия участников рынка перевозок грузовым автомобильным транспортом - совместная политика по противодействию незаконным действиям на рынке транспортных услуг</w:t>
            </w:r>
          </w:p>
        </w:tc>
        <w:tc>
          <w:tcPr>
            <w:tcW w:w="2837" w:type="dxa"/>
            <w:shd w:val="clear" w:color="auto" w:fill="auto"/>
          </w:tcPr>
          <w:p w14:paraId="2DD5B9D5" w14:textId="1870453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Источник: Ассоциация Добросовестных Налогоплательщиков "РАДО"</w:t>
            </w:r>
          </w:p>
        </w:tc>
      </w:tr>
      <w:tr w:rsidR="005E3803" w14:paraId="6C402211" w14:textId="77777777" w:rsidTr="005E3803">
        <w:tc>
          <w:tcPr>
            <w:tcW w:w="993" w:type="dxa"/>
          </w:tcPr>
          <w:p w14:paraId="6A6AA580" w14:textId="2644F3E9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85C0BED" w14:textId="261BC7F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Меморандум участников рынка сельскохозяйственной продукции о противодействии нарушению весогабаритных норм при грузовых автомобильных перевозках</w:t>
            </w:r>
          </w:p>
        </w:tc>
        <w:tc>
          <w:tcPr>
            <w:tcW w:w="2837" w:type="dxa"/>
            <w:shd w:val="clear" w:color="auto" w:fill="auto"/>
          </w:tcPr>
          <w:p w14:paraId="1E423035" w14:textId="12D2192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Источник: Ассоциация Добросовестных Налогоплательщиков "РАДО"</w:t>
            </w:r>
          </w:p>
        </w:tc>
      </w:tr>
      <w:tr w:rsidR="003F2CB4" w14:paraId="17DBFFC0" w14:textId="77777777" w:rsidTr="004A109A">
        <w:tc>
          <w:tcPr>
            <w:tcW w:w="993" w:type="dxa"/>
          </w:tcPr>
          <w:p w14:paraId="7FE8135A" w14:textId="77777777" w:rsidR="003F2CB4" w:rsidRPr="004A109A" w:rsidRDefault="003F2CB4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053B5EBB" w14:textId="23449157" w:rsidR="003F2CB4" w:rsidRPr="004A109A" w:rsidRDefault="003F2CB4" w:rsidP="003F2CB4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ХАРТИЯ АПК В СФЕРЕ ОБОРОТА СЕЛЬСКОХОЗЯЙСТВЕННОЙ ПРОДУКЦИИ</w:t>
            </w:r>
          </w:p>
        </w:tc>
        <w:tc>
          <w:tcPr>
            <w:tcW w:w="2837" w:type="dxa"/>
            <w:shd w:val="clear" w:color="auto" w:fill="auto"/>
          </w:tcPr>
          <w:p w14:paraId="51ADE94D" w14:textId="18888AFA" w:rsidR="003F2CB4" w:rsidRPr="004A109A" w:rsidRDefault="003F2CB4" w:rsidP="003F2CB4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Источник: Ассоциация Добросовестных Налогоплательщиков "РАДО"</w:t>
            </w:r>
          </w:p>
        </w:tc>
      </w:tr>
      <w:tr w:rsidR="005E3803" w14:paraId="61B517FE" w14:textId="77777777" w:rsidTr="005E3803">
        <w:tc>
          <w:tcPr>
            <w:tcW w:w="993" w:type="dxa"/>
          </w:tcPr>
          <w:p w14:paraId="7367C495" w14:textId="3E4DF681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EED833C" w14:textId="211CCF2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CONSOLIDATED LIST OF FINANCIAL SANCTIONS TARGETS IN THE UK (</w:t>
            </w: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Санкции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Министерства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финансов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Великобритании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2837" w:type="dxa"/>
            <w:shd w:val="clear" w:color="auto" w:fill="auto"/>
          </w:tcPr>
          <w:p w14:paraId="28D07F6C" w14:textId="69430186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Источник: </w:t>
            </w:r>
            <w:r w:rsidRPr="00C17C3B">
              <w:rPr>
                <w:color w:val="000000" w:themeColor="text1"/>
                <w:sz w:val="20"/>
                <w:szCs w:val="20"/>
              </w:rPr>
              <w:t>HM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C17C3B">
              <w:rPr>
                <w:color w:val="000000" w:themeColor="text1"/>
                <w:sz w:val="20"/>
                <w:szCs w:val="20"/>
              </w:rPr>
              <w:t>Treasury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(</w:t>
            </w:r>
            <w:r w:rsidRPr="00C17C3B">
              <w:rPr>
                <w:color w:val="000000" w:themeColor="text1"/>
                <w:sz w:val="20"/>
                <w:szCs w:val="20"/>
              </w:rPr>
              <w:t>UK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) (Министерство финансов Великобритании)</w:t>
            </w:r>
          </w:p>
        </w:tc>
      </w:tr>
      <w:tr w:rsidR="005E3803" w14:paraId="2D7A5831" w14:textId="77777777" w:rsidTr="005E3803">
        <w:tc>
          <w:tcPr>
            <w:tcW w:w="993" w:type="dxa"/>
          </w:tcPr>
          <w:p w14:paraId="7B66493B" w14:textId="4FF689EE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A9E5808" w14:textId="77777777" w:rsidR="00D04E38" w:rsidRPr="00C17C3B" w:rsidRDefault="00D04E38" w:rsidP="00D04E38">
            <w:pPr>
              <w:rPr>
                <w:color w:val="000000" w:themeColor="text1"/>
                <w:sz w:val="20"/>
                <w:szCs w:val="20"/>
              </w:rPr>
            </w:pPr>
            <w:r w:rsidRPr="00C17C3B">
              <w:rPr>
                <w:color w:val="000000" w:themeColor="text1"/>
                <w:sz w:val="20"/>
                <w:szCs w:val="20"/>
              </w:rPr>
              <w:t>The Russia (Sanctions) (EU Exit) Regulations 2019</w:t>
            </w:r>
          </w:p>
          <w:p w14:paraId="1E145419" w14:textId="7777777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2837" w:type="dxa"/>
            <w:shd w:val="clear" w:color="auto" w:fill="auto"/>
          </w:tcPr>
          <w:p w14:paraId="0CEAF9B5" w14:textId="37A40964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Источник: </w:t>
            </w:r>
            <w:r w:rsidRPr="00C17C3B">
              <w:rPr>
                <w:color w:val="000000" w:themeColor="text1"/>
                <w:sz w:val="20"/>
                <w:szCs w:val="20"/>
              </w:rPr>
              <w:t>UK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C17C3B">
              <w:rPr>
                <w:color w:val="000000" w:themeColor="text1"/>
                <w:sz w:val="20"/>
                <w:szCs w:val="20"/>
              </w:rPr>
              <w:t>sanctions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C17C3B">
              <w:rPr>
                <w:color w:val="000000" w:themeColor="text1"/>
                <w:sz w:val="20"/>
                <w:szCs w:val="20"/>
              </w:rPr>
              <w:t>list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(Санкционный список Великобритании)</w:t>
            </w:r>
          </w:p>
        </w:tc>
      </w:tr>
      <w:tr w:rsidR="005E3803" w14:paraId="24EC3577" w14:textId="77777777" w:rsidTr="005E3803">
        <w:tc>
          <w:tcPr>
            <w:tcW w:w="993" w:type="dxa"/>
          </w:tcPr>
          <w:p w14:paraId="4996158F" w14:textId="40164BD9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1DC5ECE9" w14:textId="2B091D0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ЕДИНОМ ФЕДЕРАЛЬНОМ РЕЕСТРЕ ТУРАГЕНТОВ, СУБАГЕНТОВ</w:t>
            </w:r>
          </w:p>
        </w:tc>
        <w:tc>
          <w:tcPr>
            <w:tcW w:w="2837" w:type="dxa"/>
            <w:shd w:val="clear" w:color="auto" w:fill="auto"/>
          </w:tcPr>
          <w:p w14:paraId="4D1E77F1" w14:textId="17ABEF1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>: РОСТУРИЗМ</w:t>
            </w:r>
          </w:p>
        </w:tc>
      </w:tr>
      <w:tr w:rsidR="008A1203" w14:paraId="16873EA6" w14:textId="77777777" w:rsidTr="005E3803">
        <w:tc>
          <w:tcPr>
            <w:tcW w:w="993" w:type="dxa"/>
          </w:tcPr>
          <w:p w14:paraId="252101B7" w14:textId="77777777" w:rsidR="008A1203" w:rsidRPr="004A109A" w:rsidRDefault="008A1203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6087" w:type="dxa"/>
            <w:shd w:val="clear" w:color="auto" w:fill="auto"/>
          </w:tcPr>
          <w:p w14:paraId="7E4B8652" w14:textId="545C9A23" w:rsidR="008A1203" w:rsidRPr="00A47138" w:rsidRDefault="008A1203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аккредитованных организаций, осуществляющих классификацию гостиниц, горнолыжных трасс и пляжей</w:t>
            </w:r>
          </w:p>
        </w:tc>
        <w:tc>
          <w:tcPr>
            <w:tcW w:w="2837" w:type="dxa"/>
            <w:shd w:val="clear" w:color="auto" w:fill="auto"/>
          </w:tcPr>
          <w:p w14:paraId="326CE483" w14:textId="32B6EB48" w:rsidR="008A1203" w:rsidRPr="00A47138" w:rsidRDefault="008A1203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A47138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A47138">
              <w:rPr>
                <w:color w:val="000000" w:themeColor="text1"/>
                <w:sz w:val="20"/>
                <w:szCs w:val="20"/>
              </w:rPr>
              <w:t>: РОСТУРИЗМ</w:t>
            </w:r>
          </w:p>
        </w:tc>
      </w:tr>
      <w:tr w:rsidR="005E3803" w14:paraId="3BB22C78" w14:textId="77777777" w:rsidTr="005E3803">
        <w:tc>
          <w:tcPr>
            <w:tcW w:w="993" w:type="dxa"/>
          </w:tcPr>
          <w:p w14:paraId="14CBD2B3" w14:textId="32689C40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A5EE6E8" w14:textId="39FEF7E7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АНТИКОРРУПЦИОННОЙ ХАРТИИ РОССИЙСКОГО БИЗНЕСА</w:t>
            </w:r>
          </w:p>
        </w:tc>
        <w:tc>
          <w:tcPr>
            <w:tcW w:w="2837" w:type="dxa"/>
            <w:shd w:val="clear" w:color="auto" w:fill="auto"/>
          </w:tcPr>
          <w:p w14:paraId="55CD2FDE" w14:textId="05793083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>: ТПП РФ</w:t>
            </w:r>
          </w:p>
        </w:tc>
      </w:tr>
      <w:tr w:rsidR="005E3803" w14:paraId="78BFA306" w14:textId="77777777" w:rsidTr="005E3803">
        <w:tc>
          <w:tcPr>
            <w:tcW w:w="993" w:type="dxa"/>
          </w:tcPr>
          <w:p w14:paraId="3D60C2BF" w14:textId="723F039C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41BFA58" w14:textId="1546D208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Санкции Государственного секретариата по экономическим делам Швейцарии</w:t>
            </w:r>
          </w:p>
        </w:tc>
        <w:tc>
          <w:tcPr>
            <w:tcW w:w="2837" w:type="dxa"/>
            <w:shd w:val="clear" w:color="auto" w:fill="auto"/>
          </w:tcPr>
          <w:p w14:paraId="005FDD76" w14:textId="58F4387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>: SECO (Switzerland)</w:t>
            </w:r>
          </w:p>
        </w:tc>
      </w:tr>
      <w:tr w:rsidR="005E3803" w14:paraId="6D1AEC59" w14:textId="77777777" w:rsidTr="005E3803">
        <w:tc>
          <w:tcPr>
            <w:tcW w:w="993" w:type="dxa"/>
          </w:tcPr>
          <w:p w14:paraId="6ADE0EFF" w14:textId="767A78FF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63F23190" w14:textId="2C27634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ГАРАНТИРУЮЩИХ ПОСТАВЩИКОВ</w:t>
            </w:r>
          </w:p>
        </w:tc>
        <w:tc>
          <w:tcPr>
            <w:tcW w:w="2837" w:type="dxa"/>
            <w:shd w:val="clear" w:color="auto" w:fill="auto"/>
          </w:tcPr>
          <w:p w14:paraId="5D6454ED" w14:textId="7E19900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C17C3B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C17C3B">
              <w:rPr>
                <w:color w:val="000000" w:themeColor="text1"/>
                <w:sz w:val="20"/>
                <w:szCs w:val="20"/>
              </w:rPr>
              <w:t>: ФАС РОССИИ</w:t>
            </w:r>
          </w:p>
        </w:tc>
      </w:tr>
      <w:tr w:rsidR="005E3803" w14:paraId="41C9ADD1" w14:textId="77777777" w:rsidTr="005E3803">
        <w:tc>
          <w:tcPr>
            <w:tcW w:w="993" w:type="dxa"/>
          </w:tcPr>
          <w:p w14:paraId="3CEA13E2" w14:textId="5380BC42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7B09A12F" w14:textId="35B6936A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/>
                <w:sz w:val="20"/>
                <w:szCs w:val="20"/>
                <w:lang w:val="ru-RU"/>
              </w:rPr>
              <w:t>Присутствие в реестре о зарегистрированных некоммерческих организациях</w:t>
            </w:r>
          </w:p>
        </w:tc>
        <w:tc>
          <w:tcPr>
            <w:tcW w:w="2837" w:type="dxa"/>
            <w:shd w:val="clear" w:color="auto" w:fill="auto"/>
          </w:tcPr>
          <w:p w14:paraId="3B799158" w14:textId="3842188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4B5E50">
              <w:rPr>
                <w:color w:val="000000"/>
                <w:sz w:val="20"/>
                <w:szCs w:val="20"/>
              </w:rPr>
              <w:t>Источник</w:t>
            </w:r>
            <w:proofErr w:type="spellEnd"/>
            <w:r w:rsidRPr="004B5E50">
              <w:rPr>
                <w:color w:val="000000"/>
                <w:sz w:val="20"/>
                <w:szCs w:val="20"/>
              </w:rPr>
              <w:t xml:space="preserve">: </w:t>
            </w:r>
            <w:proofErr w:type="spellStart"/>
            <w:r w:rsidRPr="004B5E50">
              <w:rPr>
                <w:color w:val="000000"/>
                <w:sz w:val="20"/>
                <w:szCs w:val="20"/>
              </w:rPr>
              <w:t>Минюст</w:t>
            </w:r>
            <w:proofErr w:type="spellEnd"/>
            <w:r w:rsidRPr="004B5E50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4B5E50">
              <w:rPr>
                <w:color w:val="000000"/>
                <w:sz w:val="20"/>
                <w:szCs w:val="20"/>
              </w:rPr>
              <w:t>России</w:t>
            </w:r>
            <w:proofErr w:type="spellEnd"/>
          </w:p>
        </w:tc>
      </w:tr>
      <w:tr w:rsidR="005E3803" w14:paraId="0C8DC24A" w14:textId="77777777" w:rsidTr="005E3803">
        <w:tc>
          <w:tcPr>
            <w:tcW w:w="993" w:type="dxa"/>
          </w:tcPr>
          <w:p w14:paraId="711E0463" w14:textId="0CC2FFEE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279B4586" w14:textId="5AB4F1A0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иностранных агентов</w:t>
            </w:r>
          </w:p>
        </w:tc>
        <w:tc>
          <w:tcPr>
            <w:tcW w:w="2837" w:type="dxa"/>
            <w:shd w:val="clear" w:color="auto" w:fill="auto"/>
          </w:tcPr>
          <w:p w14:paraId="0AC6ED64" w14:textId="6AA6727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F670B8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Минюст</w:t>
            </w:r>
            <w:proofErr w:type="spellEnd"/>
            <w:r w:rsidRPr="00F670B8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России</w:t>
            </w:r>
            <w:proofErr w:type="spellEnd"/>
          </w:p>
        </w:tc>
      </w:tr>
      <w:tr w:rsidR="005E3803" w14:paraId="7BF6EFC6" w14:textId="77777777" w:rsidTr="005E3803">
        <w:tc>
          <w:tcPr>
            <w:tcW w:w="993" w:type="dxa"/>
          </w:tcPr>
          <w:p w14:paraId="356343C3" w14:textId="2FE0F9AC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C2B5021" w14:textId="0E83572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списке объектов торговли, по которым не представлены уведомления по торговому сбору или в уведомлениях указаны недостоверные сведения</w:t>
            </w:r>
          </w:p>
        </w:tc>
        <w:tc>
          <w:tcPr>
            <w:tcW w:w="2837" w:type="dxa"/>
            <w:shd w:val="clear" w:color="auto" w:fill="auto"/>
          </w:tcPr>
          <w:p w14:paraId="64ADD5FB" w14:textId="5FB2D439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Источник: Департамент экономической политики и развития города Москвы</w:t>
            </w:r>
          </w:p>
        </w:tc>
      </w:tr>
      <w:tr w:rsidR="005E3803" w14:paraId="5CF62F75" w14:textId="77777777" w:rsidTr="005E3803">
        <w:tc>
          <w:tcPr>
            <w:tcW w:w="993" w:type="dxa"/>
          </w:tcPr>
          <w:p w14:paraId="4B5966DB" w14:textId="64D6F567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FCBB700" w14:textId="6A8467DF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экспертных организаций</w:t>
            </w:r>
          </w:p>
        </w:tc>
        <w:tc>
          <w:tcPr>
            <w:tcW w:w="2837" w:type="dxa"/>
            <w:shd w:val="clear" w:color="auto" w:fill="auto"/>
          </w:tcPr>
          <w:p w14:paraId="053853DE" w14:textId="7491B5B1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F670B8">
              <w:rPr>
                <w:color w:val="000000" w:themeColor="text1"/>
                <w:sz w:val="20"/>
                <w:szCs w:val="20"/>
              </w:rPr>
              <w:t xml:space="preserve">: ФНС </w:t>
            </w: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России</w:t>
            </w:r>
            <w:proofErr w:type="spellEnd"/>
          </w:p>
        </w:tc>
      </w:tr>
      <w:tr w:rsidR="005E3803" w14:paraId="24C3DE23" w14:textId="77777777" w:rsidTr="005E3803">
        <w:tc>
          <w:tcPr>
            <w:tcW w:w="993" w:type="dxa"/>
          </w:tcPr>
          <w:p w14:paraId="6B87841A" w14:textId="259159EB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48E3C92A" w14:textId="14F445C8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фискальных накопителей</w:t>
            </w:r>
          </w:p>
        </w:tc>
        <w:tc>
          <w:tcPr>
            <w:tcW w:w="2837" w:type="dxa"/>
            <w:shd w:val="clear" w:color="auto" w:fill="auto"/>
          </w:tcPr>
          <w:p w14:paraId="65A92380" w14:textId="7A25D482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F670B8">
              <w:rPr>
                <w:color w:val="000000" w:themeColor="text1"/>
                <w:sz w:val="20"/>
                <w:szCs w:val="20"/>
              </w:rPr>
              <w:t xml:space="preserve">: ФНС </w:t>
            </w: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России</w:t>
            </w:r>
            <w:proofErr w:type="spellEnd"/>
          </w:p>
        </w:tc>
      </w:tr>
      <w:tr w:rsidR="005E3803" w14:paraId="48B94A62" w14:textId="77777777" w:rsidTr="005E3803">
        <w:tc>
          <w:tcPr>
            <w:tcW w:w="993" w:type="dxa"/>
          </w:tcPr>
          <w:p w14:paraId="092DA921" w14:textId="54335C9E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shd w:val="clear" w:color="auto" w:fill="auto"/>
          </w:tcPr>
          <w:p w14:paraId="37BE043F" w14:textId="18566AAD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контрольно-кассовой техники</w:t>
            </w:r>
          </w:p>
        </w:tc>
        <w:tc>
          <w:tcPr>
            <w:tcW w:w="2837" w:type="dxa"/>
            <w:shd w:val="clear" w:color="auto" w:fill="auto"/>
          </w:tcPr>
          <w:p w14:paraId="0FB5B3A4" w14:textId="4647349B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F670B8">
              <w:rPr>
                <w:color w:val="000000" w:themeColor="text1"/>
                <w:sz w:val="20"/>
                <w:szCs w:val="20"/>
              </w:rPr>
              <w:t xml:space="preserve">: ФНС </w:t>
            </w: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России</w:t>
            </w:r>
            <w:proofErr w:type="spellEnd"/>
          </w:p>
        </w:tc>
      </w:tr>
      <w:tr w:rsidR="005E3803" w14:paraId="5A1DDD59" w14:textId="77777777" w:rsidTr="0046375C">
        <w:tc>
          <w:tcPr>
            <w:tcW w:w="993" w:type="dxa"/>
            <w:tcBorders>
              <w:bottom w:val="single" w:sz="4" w:space="0" w:color="auto"/>
            </w:tcBorders>
          </w:tcPr>
          <w:p w14:paraId="07676719" w14:textId="517507D8" w:rsidR="00D04E38" w:rsidRPr="004A109A" w:rsidRDefault="00D04E38" w:rsidP="004A109A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bottom w:val="single" w:sz="4" w:space="0" w:color="auto"/>
            </w:tcBorders>
            <w:shd w:val="clear" w:color="auto" w:fill="auto"/>
          </w:tcPr>
          <w:p w14:paraId="24EAE73A" w14:textId="34B9FC45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операторов фискальных данных</w:t>
            </w:r>
          </w:p>
        </w:tc>
        <w:tc>
          <w:tcPr>
            <w:tcW w:w="2837" w:type="dxa"/>
            <w:tcBorders>
              <w:bottom w:val="single" w:sz="4" w:space="0" w:color="auto"/>
            </w:tcBorders>
            <w:shd w:val="clear" w:color="auto" w:fill="auto"/>
          </w:tcPr>
          <w:p w14:paraId="62B557F0" w14:textId="5E0FB45D" w:rsidR="00D04E38" w:rsidRPr="004A109A" w:rsidRDefault="00D04E38" w:rsidP="004A109A">
            <w:pPr>
              <w:rPr>
                <w:color w:val="000000" w:themeColor="text1"/>
                <w:sz w:val="20"/>
                <w:szCs w:val="20"/>
                <w:lang w:val="ru-RU"/>
              </w:rPr>
            </w:pP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F670B8">
              <w:rPr>
                <w:color w:val="000000" w:themeColor="text1"/>
                <w:sz w:val="20"/>
                <w:szCs w:val="20"/>
              </w:rPr>
              <w:t xml:space="preserve">: ФНС </w:t>
            </w:r>
            <w:proofErr w:type="spellStart"/>
            <w:r w:rsidRPr="00F670B8">
              <w:rPr>
                <w:color w:val="000000" w:themeColor="text1"/>
                <w:sz w:val="20"/>
                <w:szCs w:val="20"/>
              </w:rPr>
              <w:t>России</w:t>
            </w:r>
            <w:proofErr w:type="spellEnd"/>
          </w:p>
        </w:tc>
      </w:tr>
      <w:tr w:rsidR="00A8179B" w14:paraId="5B5AF868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05A8F" w14:textId="77777777" w:rsidR="00A8179B" w:rsidRPr="004A109A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ACEED81" w14:textId="3276B54B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перевозчиков партии зерна и (или) партии продуктов переработки зерна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7A2144" w14:textId="60D39CBB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7C6ADDE2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67C7C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1C25A24" w14:textId="0F15BF70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реестре, содержащем информацию об объеме зерна или продуктов переработки зерна, утилизированного собственником (владельцем) по результатам экспертизы зерна, о возврате партии зерна или об утилизации партии зерна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0900A7" w14:textId="31309B0F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647272DA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5C577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51563CF" w14:textId="505DE036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реестре, содержащем информацию об объеме зерна, возвращенного собственником (владельцем) по результатам экспертизы зерна о возврате партии зерна или об утилизации партии зерна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2E685" w14:textId="30B96238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10F12E0A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CE7E1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E184BF3" w14:textId="3C6F5E1F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каталоге агрохимикатов, зарегистрированных на территории Российской Федерации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267F5E" w14:textId="52F9DB07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592BEC15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8D4FC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87F9986" w14:textId="177A9153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государственном племенном регистре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315238" w14:textId="56548FD5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5C5F039C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EA9C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29A547E" w14:textId="5425CA42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семеноводческих хозяйств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815F4" w14:textId="051EB4A0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32FBFF70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9403E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625A65" w14:textId="48CD2D27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заключений, прилагаемых к заявке на государственную регистрацию наименований мест происхождения товаров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32C6A9" w14:textId="0604143A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3D4AA320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4AD56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9AACDC" w14:textId="024A0F95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федеральном реестре виноградных насаждений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E64DFD" w14:textId="6588AE17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421211E1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BD972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111A6CF" w14:textId="6E447582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реестре по проведению и исполнению ведомственных проверок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39161C" w14:textId="478B8AF6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11070ACB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D5B1B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6CFA6A" w14:textId="535CE6C7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справочнике организаций, оказывающих консультационные услуги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CFAC05" w14:textId="4F5EDAB4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14:paraId="1C4D78D8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521B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0FE8BAE" w14:textId="2E0E3616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>Присутствие в едином государственном реестре производителей сельскохозяйственной продукции, продовольствия, промышленной и иной продукции с улучшенными характеристиками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41830D" w14:textId="04F91558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Источник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: </w:t>
            </w:r>
            <w:proofErr w:type="spellStart"/>
            <w:r w:rsidRPr="0046375C">
              <w:rPr>
                <w:color w:val="000000" w:themeColor="text1"/>
                <w:sz w:val="20"/>
                <w:szCs w:val="20"/>
              </w:rPr>
              <w:t>Минсельхоз</w:t>
            </w:r>
            <w:proofErr w:type="spellEnd"/>
            <w:r w:rsidRPr="0046375C">
              <w:rPr>
                <w:color w:val="000000" w:themeColor="text1"/>
                <w:sz w:val="20"/>
                <w:szCs w:val="20"/>
              </w:rPr>
              <w:t xml:space="preserve"> РФ</w:t>
            </w:r>
          </w:p>
        </w:tc>
      </w:tr>
      <w:tr w:rsidR="00A8179B" w:rsidRPr="00A8179B" w14:paraId="59C1910D" w14:textId="77777777" w:rsidTr="0046375C"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4A79E" w14:textId="77777777" w:rsidR="00A8179B" w:rsidRPr="0046375C" w:rsidRDefault="00A8179B" w:rsidP="00A8179B">
            <w:pPr>
              <w:pStyle w:val="ae"/>
              <w:numPr>
                <w:ilvl w:val="0"/>
                <w:numId w:val="80"/>
              </w:numPr>
              <w:ind w:left="607"/>
              <w:rPr>
                <w:color w:val="000000" w:themeColor="text1"/>
                <w:sz w:val="20"/>
                <w:szCs w:val="20"/>
                <w:lang w:val="ru-RU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0FF3994" w14:textId="723DC301" w:rsidR="00A8179B" w:rsidRPr="00A8179B" w:rsidRDefault="00A8179B" w:rsidP="00A8179B">
            <w:pPr>
              <w:rPr>
                <w:color w:val="000000" w:themeColor="text1"/>
                <w:sz w:val="20"/>
                <w:szCs w:val="20"/>
              </w:rPr>
            </w:pPr>
            <w:r w:rsidRPr="0046375C">
              <w:rPr>
                <w:color w:val="000000" w:themeColor="text1"/>
                <w:sz w:val="20"/>
                <w:szCs w:val="20"/>
              </w:rPr>
              <w:t>NSDC (Ukraine) Special Economic and Other Restrictive Measures (Sanctions)</w:t>
            </w:r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50D329" w14:textId="62B47E4C" w:rsidR="00A8179B" w:rsidRPr="0046375C" w:rsidRDefault="00A8179B" w:rsidP="00A8179B">
            <w:pPr>
              <w:rPr>
                <w:color w:val="000000" w:themeColor="text1"/>
                <w:sz w:val="20"/>
                <w:szCs w:val="20"/>
                <w:lang w:val="ru-RU"/>
              </w:rPr>
            </w:pP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Источник: </w:t>
            </w:r>
            <w:r w:rsidRPr="0046375C">
              <w:rPr>
                <w:color w:val="000000" w:themeColor="text1"/>
                <w:sz w:val="20"/>
                <w:szCs w:val="20"/>
              </w:rPr>
              <w:t>National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46375C">
              <w:rPr>
                <w:color w:val="000000" w:themeColor="text1"/>
                <w:sz w:val="20"/>
                <w:szCs w:val="20"/>
              </w:rPr>
              <w:t>Security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46375C">
              <w:rPr>
                <w:color w:val="000000" w:themeColor="text1"/>
                <w:sz w:val="20"/>
                <w:szCs w:val="20"/>
              </w:rPr>
              <w:t>and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46375C">
              <w:rPr>
                <w:color w:val="000000" w:themeColor="text1"/>
                <w:sz w:val="20"/>
                <w:szCs w:val="20"/>
              </w:rPr>
              <w:t>Defense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46375C">
              <w:rPr>
                <w:color w:val="000000" w:themeColor="text1"/>
                <w:sz w:val="20"/>
                <w:szCs w:val="20"/>
              </w:rPr>
              <w:t>Council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46375C">
              <w:rPr>
                <w:color w:val="000000" w:themeColor="text1"/>
                <w:sz w:val="20"/>
                <w:szCs w:val="20"/>
              </w:rPr>
              <w:t>of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</w:t>
            </w:r>
            <w:r w:rsidRPr="0046375C">
              <w:rPr>
                <w:color w:val="000000" w:themeColor="text1"/>
                <w:sz w:val="20"/>
                <w:szCs w:val="20"/>
              </w:rPr>
              <w:t>Ukraine</w:t>
            </w:r>
            <w:r w:rsidRPr="00151BEA">
              <w:rPr>
                <w:color w:val="000000" w:themeColor="text1"/>
                <w:sz w:val="20"/>
                <w:szCs w:val="20"/>
                <w:lang w:val="ru-RU"/>
              </w:rPr>
              <w:t xml:space="preserve"> (Совет национальной безопасности и обороны Украины)</w:t>
            </w:r>
          </w:p>
        </w:tc>
      </w:tr>
      <w:tr w:rsidR="003F001C" w:rsidRPr="008C0B90" w14:paraId="07A03EDC" w14:textId="77777777" w:rsidTr="0046375C">
        <w:trPr>
          <w:ins w:id="231" w:author="Разуваева М." w:date="2023-12-28T19:20:00Z"/>
        </w:trPr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765CE" w14:textId="77777777" w:rsidR="003F001C" w:rsidRPr="00D165B4" w:rsidRDefault="003F001C" w:rsidP="00A8179B">
            <w:pPr>
              <w:pStyle w:val="ae"/>
              <w:numPr>
                <w:ilvl w:val="0"/>
                <w:numId w:val="80"/>
              </w:numPr>
              <w:ind w:left="607"/>
              <w:rPr>
                <w:ins w:id="232" w:author="Разуваева М." w:date="2023-12-28T19:20:00Z"/>
                <w:color w:val="000000" w:themeColor="text1"/>
                <w:sz w:val="20"/>
                <w:szCs w:val="20"/>
                <w:lang w:val="ru-RU"/>
                <w:rPrChange w:id="233" w:author="Viktor Kolokoltsev" w:date="2024-01-26T11:53:00Z">
                  <w:rPr>
                    <w:ins w:id="234" w:author="Разуваева М." w:date="2023-12-28T19:20:00Z"/>
                    <w:color w:val="000000" w:themeColor="text1"/>
                    <w:sz w:val="20"/>
                    <w:szCs w:val="20"/>
                  </w:rPr>
                </w:rPrChange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D969AC" w14:textId="50953DAF" w:rsidR="003F001C" w:rsidRPr="00F90FED" w:rsidRDefault="003F001C">
            <w:pPr>
              <w:spacing w:before="100" w:beforeAutospacing="1" w:after="100" w:afterAutospacing="1"/>
              <w:rPr>
                <w:ins w:id="235" w:author="Разуваева М." w:date="2023-12-28T19:20:00Z"/>
                <w:color w:val="000000" w:themeColor="text1"/>
                <w:sz w:val="20"/>
                <w:szCs w:val="20"/>
              </w:rPr>
              <w:pPrChange w:id="236" w:author="Разуваева М." w:date="2023-12-28T19:24:00Z">
                <w:pPr/>
              </w:pPrChange>
            </w:pPr>
            <w:ins w:id="237" w:author="Разуваева М." w:date="2023-12-28T19:24:00Z">
              <w:r w:rsidRPr="00F90FED">
                <w:rPr>
                  <w:color w:val="000000" w:themeColor="text1"/>
                  <w:sz w:val="20"/>
                  <w:szCs w:val="20"/>
                  <w:rPrChange w:id="238" w:author="Разуваева М." w:date="2023-12-28T19:26:00Z">
                    <w:rPr/>
                  </w:rPrChange>
                </w:rPr>
                <w:t>Consolidated list of persons, groups and entities subject to EU financial sanctions</w:t>
              </w:r>
            </w:ins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7E384" w14:textId="3CB9FD93" w:rsidR="003F001C" w:rsidRPr="00F90FED" w:rsidRDefault="003F001C">
            <w:pPr>
              <w:spacing w:before="100" w:beforeAutospacing="1" w:after="100" w:afterAutospacing="1"/>
              <w:rPr>
                <w:ins w:id="239" w:author="Разуваева М." w:date="2023-12-28T19:20:00Z"/>
                <w:color w:val="000000" w:themeColor="text1"/>
                <w:sz w:val="20"/>
                <w:szCs w:val="20"/>
              </w:rPr>
              <w:pPrChange w:id="240" w:author="Разуваева М." w:date="2023-12-28T19:24:00Z">
                <w:pPr/>
              </w:pPrChange>
            </w:pPr>
            <w:ins w:id="241" w:author="Разуваева М." w:date="2023-12-28T19:25:00Z">
              <w:r w:rsidRPr="00BD63CC">
                <w:rPr>
                  <w:color w:val="000000" w:themeColor="text1"/>
                  <w:sz w:val="20"/>
                  <w:szCs w:val="20"/>
                  <w:lang w:val="ru-RU"/>
                </w:rPr>
                <w:t>Источник</w:t>
              </w:r>
              <w:r w:rsidRPr="00F90FED">
                <w:rPr>
                  <w:color w:val="000000" w:themeColor="text1"/>
                  <w:sz w:val="20"/>
                  <w:szCs w:val="20"/>
                </w:rPr>
                <w:t xml:space="preserve">: </w:t>
              </w:r>
            </w:ins>
            <w:ins w:id="242" w:author="Разуваева М." w:date="2023-12-28T19:24:00Z">
              <w:r w:rsidRPr="00F90FED">
                <w:rPr>
                  <w:color w:val="000000" w:themeColor="text1"/>
                  <w:sz w:val="20"/>
                  <w:szCs w:val="20"/>
                  <w:rPrChange w:id="243" w:author="Разуваева М." w:date="2023-12-28T19:25:00Z">
                    <w:rPr/>
                  </w:rPrChange>
                </w:rPr>
                <w:t>Directorate-General for Financial Stability, Financial Services and Capital Markets Union</w:t>
              </w:r>
            </w:ins>
          </w:p>
        </w:tc>
      </w:tr>
      <w:tr w:rsidR="008D306E" w:rsidRPr="00295260" w14:paraId="614CC098" w14:textId="77777777" w:rsidTr="0046375C">
        <w:trPr>
          <w:ins w:id="244" w:author="Viktor Kolokoltsev" w:date="2024-04-23T16:19:00Z"/>
        </w:trPr>
        <w:tc>
          <w:tcPr>
            <w:tcW w:w="99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B4A9A" w14:textId="77777777" w:rsidR="008D306E" w:rsidRPr="00D165B4" w:rsidRDefault="008D306E" w:rsidP="00A8179B">
            <w:pPr>
              <w:pStyle w:val="ae"/>
              <w:numPr>
                <w:ilvl w:val="0"/>
                <w:numId w:val="80"/>
              </w:numPr>
              <w:ind w:left="607"/>
              <w:rPr>
                <w:ins w:id="245" w:author="Viktor Kolokoltsev" w:date="2024-04-23T16:19:00Z"/>
                <w:color w:val="000000" w:themeColor="text1"/>
                <w:sz w:val="20"/>
                <w:szCs w:val="20"/>
              </w:rPr>
            </w:pPr>
          </w:p>
        </w:tc>
        <w:tc>
          <w:tcPr>
            <w:tcW w:w="6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249CBBE" w14:textId="75D27DE3" w:rsidR="008D306E" w:rsidRPr="00F90FED" w:rsidRDefault="008D306E">
            <w:pPr>
              <w:spacing w:before="100" w:beforeAutospacing="1" w:after="100" w:afterAutospacing="1"/>
              <w:rPr>
                <w:ins w:id="246" w:author="Viktor Kolokoltsev" w:date="2024-04-23T16:19:00Z"/>
                <w:color w:val="000000" w:themeColor="text1"/>
                <w:sz w:val="20"/>
                <w:szCs w:val="20"/>
              </w:rPr>
            </w:pPr>
            <w:ins w:id="247" w:author="Viktor Kolokoltsev" w:date="2024-04-23T16:19:00Z">
              <w:r w:rsidRPr="008D306E">
                <w:rPr>
                  <w:color w:val="000000" w:themeColor="text1"/>
                  <w:sz w:val="20"/>
                  <w:szCs w:val="20"/>
                </w:rPr>
                <w:t>Consolidated Canadian Autonomous Sanctions List</w:t>
              </w:r>
            </w:ins>
          </w:p>
        </w:tc>
        <w:tc>
          <w:tcPr>
            <w:tcW w:w="2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19EAAD" w14:textId="5D831C64" w:rsidR="008D306E" w:rsidRPr="00BD63CC" w:rsidRDefault="008D306E">
            <w:pPr>
              <w:spacing w:before="100" w:beforeAutospacing="1" w:after="100" w:afterAutospacing="1"/>
              <w:rPr>
                <w:ins w:id="248" w:author="Viktor Kolokoltsev" w:date="2024-04-23T16:19:00Z"/>
                <w:color w:val="000000" w:themeColor="text1"/>
                <w:sz w:val="20"/>
                <w:szCs w:val="20"/>
              </w:rPr>
            </w:pPr>
            <w:proofErr w:type="spellStart"/>
            <w:ins w:id="249" w:author="Viktor Kolokoltsev" w:date="2024-04-23T16:19:00Z">
              <w:r w:rsidRPr="008D306E">
                <w:rPr>
                  <w:color w:val="000000" w:themeColor="text1"/>
                  <w:sz w:val="20"/>
                  <w:szCs w:val="20"/>
                </w:rPr>
                <w:t>Источник</w:t>
              </w:r>
              <w:proofErr w:type="spellEnd"/>
              <w:r w:rsidRPr="008D306E">
                <w:rPr>
                  <w:color w:val="000000" w:themeColor="text1"/>
                  <w:sz w:val="20"/>
                  <w:szCs w:val="20"/>
                </w:rPr>
                <w:t xml:space="preserve">: </w:t>
              </w:r>
            </w:ins>
            <w:ins w:id="250" w:author="Viktor Kolokoltsev" w:date="2024-04-25T15:10:00Z">
              <w:r w:rsidR="00FA1AA5" w:rsidRPr="00FA1AA5">
                <w:rPr>
                  <w:color w:val="000000" w:themeColor="text1"/>
                  <w:sz w:val="20"/>
                  <w:szCs w:val="20"/>
                </w:rPr>
                <w:t>Government of Canada</w:t>
              </w:r>
            </w:ins>
          </w:p>
        </w:tc>
      </w:tr>
    </w:tbl>
    <w:p w14:paraId="02BE6448" w14:textId="77777777" w:rsidR="00C0585C" w:rsidRPr="003F001C" w:rsidRDefault="00C0585C" w:rsidP="00C0585C">
      <w:pPr>
        <w:pStyle w:val="10"/>
        <w:ind w:hanging="567"/>
        <w:rPr>
          <w:sz w:val="26"/>
          <w:szCs w:val="26"/>
          <w:lang w:val="en-US"/>
          <w:rPrChange w:id="251" w:author="Разуваева М." w:date="2023-12-28T19:24:00Z">
            <w:rPr>
              <w:sz w:val="26"/>
              <w:szCs w:val="26"/>
            </w:rPr>
          </w:rPrChange>
        </w:rPr>
      </w:pPr>
    </w:p>
    <w:p w14:paraId="0D1D681B" w14:textId="7836C1A0" w:rsidR="00F6241B" w:rsidRDefault="00722C7E" w:rsidP="00A95410">
      <w:pPr>
        <w:pStyle w:val="10"/>
        <w:ind w:firstLine="708"/>
        <w:rPr>
          <w:sz w:val="26"/>
          <w:szCs w:val="26"/>
          <w:lang w:val="en-US"/>
        </w:rPr>
      </w:pPr>
      <w:r w:rsidRPr="00722C7E">
        <w:rPr>
          <w:sz w:val="26"/>
          <w:szCs w:val="26"/>
        </w:rPr>
        <w:t>Реестры ЦБ РФ</w:t>
      </w:r>
      <w:r w:rsidR="005A55CE">
        <w:rPr>
          <w:sz w:val="26"/>
          <w:szCs w:val="26"/>
          <w:lang w:val="en-US"/>
        </w:rPr>
        <w:t>:</w:t>
      </w:r>
    </w:p>
    <w:tbl>
      <w:tblPr>
        <w:tblW w:w="9923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6095"/>
        <w:gridCol w:w="2835"/>
      </w:tblGrid>
      <w:tr w:rsidR="006158B0" w:rsidRPr="005A55CE" w14:paraId="24DD8D6C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003077" w14:textId="77777777" w:rsidR="006158B0" w:rsidRPr="006158B0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6158B0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№№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502BCE" w14:textId="77777777" w:rsidR="006158B0" w:rsidRPr="006158B0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6158B0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Название стоп-фактора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CAD7139" w14:textId="77777777" w:rsidR="006158B0" w:rsidRPr="006158B0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6158B0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Источник</w:t>
            </w:r>
          </w:p>
        </w:tc>
      </w:tr>
      <w:tr w:rsidR="006158B0" w:rsidRPr="005A55CE" w14:paraId="0E529B8B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87297F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4FCEF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ПРИСУТСТВИЕ В СПИСКЕ ЛИЦ, ПОД КОНТРОЛЕМ ЛИБО ЗНАЧИТЕЛЬНЫМ ВЛИЯНИЕМ КОТОРЫХ НАХОДИТСЯ ОРГАНИЗАЦИЯ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C4C8A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EC40EC3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225D421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47A50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аннулированных аттестатов специалистов финансового рынка;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7937388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3D8DFBC1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7706F6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B52E71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Списке лиц, осуществляющих деятельность представителей владельцев облигаций;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77D0B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6B63E4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FFF2B5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0ECA3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Государственном реестре микрофинансовых организаций;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6F9BB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6DF6B79E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88038D5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A1113C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аннулированных лицензий профессиональных участников рынка ценных бумаг;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C308F4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AB0897F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CEF1439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E790D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управляющих компаний специализированных обществ;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AD7D6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5C4BBD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197A600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1C8382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Списке доверительных управляющих;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91FD89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F1C3DEB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674701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01BBCA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Едином государственном реестре субъектов страхового дела;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321B4A8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FEE825D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800C47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63EA9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Государственном реестре саморегулируемых организаций актуариев;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42A904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7E28BF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0BD997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DA74B58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лицензий специализированных депозитариев инвестиционных фондов, паевых инвестиционных фондов и негосударственных пенсионных фондов;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60278D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B3DBB74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20AE51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5CC31C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Списке регистраторов;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59E0BF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B2046CC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4D17E0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99B1D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операторов товарных поставок;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54820D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E6AF7FB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048DB87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1A6E3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лицензий негосударственных пенсионных фондов;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03C35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8C9FC4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B80B10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8D251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Едином реестре инвестиционных советников;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D52A7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9A4E1E2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7E017B7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AFAC53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Списке информационных агентств, аккредитованных на проведение действий по раскрытию информации о ценных бумагах и об иных финансовых инструментах;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16C7A84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64CCF33D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57A8354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80CFA64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лицензий акционерных инвестиционных фондов;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4EEB61A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453D57D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59C454D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71B622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филиалов и представительств иностранных кредитных рейтинговых агентств;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091616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F38B1AB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F31E11E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7962B64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Противодействие недобросовестным практикам: Список компаний с выявленными признаками нелегальной деятельности на финансовом рынке;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0B7FF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4C2A45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D04DAE5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E4E3AA3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Списке форекс-дилеров;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A2C68E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A9CB78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277FD7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60139A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Списке депозитариев;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8DCD324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EE4CF25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939EA19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D6871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Списке дилеров;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A0863A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7C9005D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AEB9C7B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BDECC9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Списке брокеров;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5B6F4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AAFB714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51FB625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C9B726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аккредитованных организаций, осуществляющих аттестацию специалистов финансового рынка;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2816FE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F794EE5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20F6E42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505945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финансовых организаций, обязанных организовать взаимодействие с уполномоченным по правам потребителей финансовых услуг;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18E0E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3762337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BD47186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013F35A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паевых инвестиционных фондов;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86B9D1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A6B973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31E718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7B760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зарегистрированных правил доверительного управления ипотечным покрытием;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6CFE7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D1D2AE7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C94ED59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8625D6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Едином реестре саморегулируемых организаций в сфере финансового рынка;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A60BB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C9E9740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303A035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D25E54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Едином реестре ответственных актуариев;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1D8937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6AFF18B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B1D2341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7DE468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операторов платежных систем;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543D78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BF36134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D22E5F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849DA4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операторов инвестиционных платформ;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448125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40E6B9C4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E4CF13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EE8D4D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операторов иностранных платежных систем;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538D8E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6A314C3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715A7C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A92F6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лицензий бирж и торговых систем;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E8D1D2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6264F92C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9606942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B302E3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лицензий клиринговых организаций;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82864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0DB40E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6B80877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29A44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лицензий репозитариев;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18F487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2CD8322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6562275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174A6F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жилищных накопительных кооперативов;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37127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8C7400C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12C6B12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014627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Государственном реестре сельскохозяйственных кредитных потребительских кооперативов;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912294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3D0025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EF0D45E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80FE2FA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Государственном реестре ломбардов;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837FF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6AA08E5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DF68983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606527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Государственном реестре кредитных потребительских кооперативов;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B974E7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6779837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23EE9E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85EA6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 xml:space="preserve">Перечне банков, соответствующих критериям, установленным пунктом 5.7 статьи 7 Федерального закона от 07.08.2001 № 115-ФЗ </w:t>
            </w: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lastRenderedPageBreak/>
              <w:t>«О противодействии легализации (отмыванию) доходов, полученных преступным путем, и финансированию терроризма»;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97F5F4A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lastRenderedPageBreak/>
              <w:t>ПО ДАННЫМ ЦБ РФ</w:t>
            </w:r>
          </w:p>
        </w:tc>
      </w:tr>
      <w:tr w:rsidR="006158B0" w:rsidRPr="005A55CE" w14:paraId="659B8CE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517330C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0E2E9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лицензий управляющих компаний инвестиционных фондов, паевых инвестиционных фондов и негосударственных пенсионных фондов;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1F6CB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098FC89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B79C952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2D203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приостановленных лицензий профессиональных участников рынка ценных бумаг;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03A88A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B88FAC9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81CB80A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CD07D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объединений субъектов страхового дела;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B1940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4783305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3C1858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57EB19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условий выпуска и обращения сберегательных и депозитных сертификатов кредитных организаций;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8710FC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101544D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4A10EC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E77F9D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зарегистрированных правил доверительного управления ипотечным покрытием;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BB95BB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33CD957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B0BE45E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244AE2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банков, соответствующих критериям (требованиям), установленным постановлением Правительства Российской Федерации от 18.06.2018 № 697 «Об утверждении критериев (требований), которым в соответствии с Федеральным законом «Об участии в долевом строительстве многоквартирных домов и иных объектов недвижимости и о внесении изменений в некоторые законодательные акты Российской Федерации» должны соответствовать уполномоченные банки и банки, которые имеют право на открытие счетов эскроу для расчетов по договорам участия в долевом строительстве;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FDB1838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D14C74E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6A8C89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29E4AE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Государственном реестре бюро кредитных историй;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DAB3B7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D5CE41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12EBFF8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987759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кредитных рейтинговых агентств;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CB8172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7BC63DB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FA75E02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CE6524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зарегистрированных Банком России выпусков (дополнительных выпусков) ценных бумаг кредитных организаций;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30AFDE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6198511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14FC4F1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C43191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аннулированных индивидуальных номеров (кодов) дополнительных выпусков ценных бумаг кредитных организаций;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5270C8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E63196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12C327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D5914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аннулированных индивидуальных номеров (кодов) дополнительных выпусков ценных бумаг кредитных организаций;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A32152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B806E36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AD2EEF2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25821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сведений о направлении в саморегулируемую организацию предложения о представлении кандидатуры арбитражного управляющего в деле о банкротстве финансовой организации;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EFBC34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0AF21A4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910F684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ACE0B2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постановления Правительства Российской Федерации от 31.12.2010 № 1225 «О размещении временно свободных средств Федерального фонда обязательного медицинского страхования и территориальных фондов обязательного медицинского страхования»;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D8FCCC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68F0AB3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9AA7164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CCB083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постановления Правительства Российской Федерации от 10.07.2018 № 806 «Об утверждении требований к кредитным организациям на территории Российской Федерации, в которых государственная корпорация «Агентство по страхованию вкладов», государственная корпорация — Фонд содействия реформированию жилищно-коммунального хозяйства, Государственная корпорация по содействию разработке, производству и экспорту высокотехнологичной промышленной продукции «</w:t>
            </w:r>
            <w:proofErr w:type="spellStart"/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Ростех</w:t>
            </w:r>
            <w:proofErr w:type="spellEnd"/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», Государственная корпорация по атомной энергии «Росатом», Государственная корпорация по космической деятельности «Роскосмос», Государственная компания «Российские автомобильные дороги» и публично-правовые компании вправе открывать банковские и иные счета и с которыми эти государственные корпорации, государственная компания и публично—правовые компании вправе заключать договоры банковского вклада (депозита), и внесении изменений в Правила инвестирования временно свободных средств государственной корпорации, государственной компании;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9C91B8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66356DC5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89A3A1D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FB4302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пункта 2.1 постановления Правительства Российской Федерации от 17 июня 2010 года № 454;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EA7CB7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1F90BE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C0FABB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85F9B7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пункта 2.3 постановления Правительства Российской Федерации от 17 июня 2010 года № 454;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6DB312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37E24A35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A4B080A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B80678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пункта 1 постановления Правительства Российской Федерации от 13 декабря 2006 года № 761;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810CF0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C9AAE95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F459C01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C7EE0E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постановления Правительства Российской Федерации от 21.12.2011 № 1080 «Об инвестировании временно свободных средств государственной корпорации, государственной компании»;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A85DDC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65E84BB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5284AF0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5CFDDF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представительств иностранных кредитных организаций на территории Российской Федерации;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82FB1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32A64C82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BADB6ED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24F56D8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Списках саморегулируемых организаций арбитражных управляющих;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8C397E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77A6D9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0D1F2CA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15C07E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Федеральном списке саморегулируемых организаций арбитражных управляющих для выбора кандидатуры руководителя временной администрации кредитного потребительского кооператива;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2A6E3B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D11AB0F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ECB5987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366CC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организаций, контроль и надзор за которыми осуществляет центральный аппарат Банка России;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F8EFB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BBE455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DC14EC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B1B7D9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постановления Правительства Российской Федерации от 24.12.2011 № 1121 «О порядке размещения средств федерального бюджета и резерва средств на осуществление обязательного социального страхования от несчастных случаев на производстве и профессиональных заболеваний на банковских депозитах»;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8AE249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87E8D82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76F2F2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530DA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требованиям, установленным частями 1 - 1.2 и 1.5 статьи 2 Федерального закона от 21.07.2014 № 213-ФЗ, пунктом 8 и абзацами первым, вторым и пятым пункта 9 статьи 24.1 Федерального закона от 14.11.2002 № 161-ФЗ и Постановлением Правительства Российской Федерации от 20.06.2018 № 706;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405EB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6FAD600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07BE2C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1760E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постановления Правительства Российской Федерации от 07.10.2017 № 1232 «Об утверждении требований к кредитной организации, в которой учитываются денежные средства компенсационного фонда, сформированного в соответствии с Федеральным законом «О публично-правовой компании по защите прав граждан - участников долевого строительства при несостоятельности (банкротстве) застройщиков и о внесении изменений в отдельные законодательные акты Российской Федерации»;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ED12E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B4D5C76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FF08CAC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A51980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пункта 2.1 Положения Банка России от 1 марта 2017 года № 580-П;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42DE0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A4EAF6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1E0D624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983CA3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постановления Правительства Российской Федерации от 22.06.2019 № 792 «О порядке инвестирования резерва Пенсионного фонда Российской Федерации по обязательному пенсионному страхованию и о признании утратившими силу некоторых актов Правительства Российской Федерации»;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F08C9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64EC8E9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AC2338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1CFC72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микрофинансовых организаций предпринимательского финансирования;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B18ED2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61FE4AFF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77E6104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5CD68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Списках арбитражных управляющих;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9DFCF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86DDE4B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900C79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83B771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Списках иностранных бирж, удовлетворяющих критериям, установленным Указанием Банка России от 11.11.2019 № 5312-У;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C5588C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4D93629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F5911A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CCC7293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Списках иностранных организаций, удовлетворяющих критериям, установленным Указанием Банка России от 11.11.2019 № 5311-У;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A547353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4514B708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BFF71DF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1C073F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зарегистрированных условий выдачи сберегательных и депозитных сертификатов кредитных организаций;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F2CCF2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6B0C32A0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BE84E6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5FD40FA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сведений о поступивших заявках арбитражных управляющих на включение в Список арбитражных управляющих в деле о банкротстве финансовой организации;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FB26CF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33E7FFE3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DFF029C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B13F67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сведений о поступивших заявках на включение в Список саморегулируемых организаций арбитражных управляющих;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7E2D3E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39ADD0E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6507F6E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935823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Реестрах владельцев ценных бумаг, находящихся на обслуживании у профессиональных участников рынка ценных бумаг, имеющих лицензии на осуществление деятельности по ведению реестра владельцев ценных бумаг;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4D251D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66E9F7B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1F3928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3E0698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кредитных организаций, которые соответствуют требованиям части 2 статьи 176 Жилищного кодекса Российской Федерации от 29.12.2004 № 188-ФЗ»;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33E450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53A3CB2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D17589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696CFE0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кредитных организаций, которые соответствуют требованиям части 6.1 статьи 20 Федерального закона «О Фонде содействия реформированию жилищно-коммунального хозяйства»;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2B1ACA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4C29312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373608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F20A1A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 постановления Правительства Российской Федерации от 24.12.2012 № 1396 «Об утверждении Правил формирования, размещения и расходования резерва средств на осуществление обязательного социального страхования от несчастных случаев на производстве и профессиональных заболеваний»;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E762B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D2B1236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90E0CD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C0CC1FB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операторов электронных денежных средств;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07AAC2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363F8E6F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8666460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B25B10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зарегистрированных Банком России выпусков (дополнительных выпусков) ценных бумаг кредитных организаций;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004766A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33155CB0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480E91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A63AD23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Федеральном списке саморегулируемых организаций арбитражных управляющих для выбора кандидатуры руководителя временной администрации микрофинансовой организации;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CF5F71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0484348C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591A746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FCB126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кредитных организаций, соответствующих требованиям части 18 статьи 25 Федерального закона от 29.07.2017 № 218-ФЗ «О публично-правовой компании по защите прав граждан - участников долевого строительства при несостоятельности (банкротстве) застройщиков и о внесении изменений в отдельные законодательные акты Российской Федерации»;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C8CE6E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0C4B231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EE08A8A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72FCC5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платежных систем, с которыми осуществляется взаимодействие платежной системы Банка России;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FBFEBC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06CE259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F4E289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1A3686E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кредитных организаций, признанных Банком России значимыми на рынке платежных услуг;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4EA0273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BBF0230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C345D59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FEE2A8C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общих фондов банковского управления;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E32994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98470B6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9C3A2D0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49C1F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Перечне кредитных организаций, соответствующих требованиям, установленным частью 1 статьи 2 Федерального закона от 21 июля 2014 года № 213-ФЗ;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5A296E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217BF67F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8E4F0EC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FB82D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банков, соответствующих требованиям части 3 статьи 15.5 Федерального закона от 30 декабря 2004 года № 214-ФЗ «Об участии в долевом строительстве многоквартирных домов и иных объектов недвижимости и о внесении изменений в некоторые законодательные акты Российской Федерации»;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D7950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4667CDD3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BAC2348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5D23D0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кредитных организаций, осуществляющих функции центрального контрагента, в отношении которых Банком России принято решение о признании качества управления удовлетворительным;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7BEE09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4A82DA4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74FE98D" w14:textId="77777777" w:rsidR="006158B0" w:rsidRPr="00EC003D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FBF8E27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Реестре кредитных организаций, которые соответствуют требованиям к размеру собственных средств (капитала), установленным частью 2 статьи 176 Жилищного кодекса Российской Федерации и частью 6.1 статьи 20 Федерального закона «О Фонде содействия реформированию жилищно-коммунального хозяйства»;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2BD566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4E281C43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2EBDB52" w14:textId="77777777" w:rsidR="006158B0" w:rsidRPr="00EC003D" w:rsidDel="00070377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D49C47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Списке СРО арбитражных управляющих для выбора кандидатуры руководителя временной администрации.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202BD61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101ACE9A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3D11100" w14:textId="77777777" w:rsidR="006158B0" w:rsidRPr="00EC003D" w:rsidDel="00070377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68624F6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 операторов информационных систем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344C3DD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552D23FB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F74B133" w14:textId="77777777" w:rsidR="006158B0" w:rsidRPr="00EC003D" w:rsidDel="00070377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BEE7C3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Реестр операторов финансовых платформ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CE15F5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ПО ДАННЫМ ЦБ РФ</w:t>
            </w:r>
          </w:p>
        </w:tc>
      </w:tr>
      <w:tr w:rsidR="006158B0" w:rsidRPr="005A55CE" w14:paraId="760C44C6" w14:textId="77777777" w:rsidTr="006158B0">
        <w:trPr>
          <w:trHeight w:val="24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CA3511" w14:textId="77777777" w:rsidR="006158B0" w:rsidRPr="00EC003D" w:rsidDel="00070377" w:rsidRDefault="006158B0" w:rsidP="006158B0">
            <w:pPr>
              <w:pStyle w:val="ae"/>
              <w:numPr>
                <w:ilvl w:val="0"/>
                <w:numId w:val="54"/>
              </w:numPr>
              <w:jc w:val="right"/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B62A1B2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>Перечень бирж, принимающих информацию о внебиржевых договорах в отношении товаров, допущенных к организованным торгам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1E1FF4F" w14:textId="77777777" w:rsidR="006158B0" w:rsidRPr="009B26E2" w:rsidRDefault="006158B0" w:rsidP="00CE10A7">
            <w:pPr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</w:pPr>
            <w:r w:rsidRPr="009B26E2">
              <w:rPr>
                <w:rFonts w:eastAsia="Calibri"/>
                <w:bCs/>
                <w:color w:val="000000"/>
                <w:sz w:val="20"/>
                <w:szCs w:val="20"/>
                <w:lang w:eastAsia="en-US"/>
              </w:rPr>
              <w:t xml:space="preserve">ПО ДАННЫМ ЦБ </w:t>
            </w:r>
          </w:p>
        </w:tc>
      </w:tr>
    </w:tbl>
    <w:p w14:paraId="6A76A728" w14:textId="218F5DAC" w:rsidR="00EC003D" w:rsidRDefault="00EC003D">
      <w:pPr>
        <w:spacing w:after="160" w:line="259" w:lineRule="auto"/>
      </w:pPr>
      <w:r>
        <w:br w:type="page"/>
      </w:r>
    </w:p>
    <w:p w14:paraId="6DA7ABA8" w14:textId="68573A99" w:rsidR="003A765A" w:rsidRPr="006F36D4" w:rsidRDefault="003A765A" w:rsidP="0040627C">
      <w:pPr>
        <w:pStyle w:val="7"/>
        <w:spacing w:line="360" w:lineRule="auto"/>
        <w:ind w:left="0" w:firstLine="0"/>
        <w:rPr>
          <w:b w:val="0"/>
          <w:szCs w:val="26"/>
        </w:rPr>
      </w:pPr>
      <w:bookmarkStart w:id="252" w:name="_Toc528940869"/>
      <w:bookmarkStart w:id="253" w:name="_Toc528942328"/>
      <w:bookmarkStart w:id="254" w:name="_Toc528943244"/>
      <w:bookmarkStart w:id="255" w:name="_Toc528943484"/>
      <w:bookmarkStart w:id="256" w:name="_Toc528944882"/>
      <w:bookmarkStart w:id="257" w:name="_Toc528945200"/>
      <w:bookmarkStart w:id="258" w:name="_Toc528946566"/>
      <w:bookmarkStart w:id="259" w:name="_Toc529268236"/>
      <w:bookmarkStart w:id="260" w:name="_Toc167903407"/>
      <w:r w:rsidRPr="006F36D4">
        <w:rPr>
          <w:szCs w:val="26"/>
        </w:rPr>
        <w:lastRenderedPageBreak/>
        <w:t>Аналитические отчеты</w:t>
      </w:r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54713202" w14:textId="09010484" w:rsidR="003A70B8" w:rsidRPr="006F36D4" w:rsidRDefault="003A70B8" w:rsidP="003A70B8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</w:t>
      </w:r>
      <w:r w:rsidR="009A482B" w:rsidRPr="006F36D4">
        <w:rPr>
          <w:sz w:val="26"/>
          <w:szCs w:val="26"/>
        </w:rPr>
        <w:t xml:space="preserve">нижней части </w:t>
      </w:r>
      <w:r w:rsidR="00B2269D" w:rsidRPr="006F36D4">
        <w:rPr>
          <w:sz w:val="26"/>
          <w:szCs w:val="26"/>
        </w:rPr>
        <w:t xml:space="preserve">страницы раздела </w:t>
      </w:r>
      <w:r w:rsidR="00B2269D" w:rsidRPr="006F36D4">
        <w:rPr>
          <w:b/>
          <w:sz w:val="26"/>
          <w:szCs w:val="26"/>
        </w:rPr>
        <w:t>«</w:t>
      </w:r>
      <w:r w:rsidR="005463C9" w:rsidRPr="006F36D4">
        <w:rPr>
          <w:b/>
          <w:sz w:val="26"/>
          <w:szCs w:val="26"/>
        </w:rPr>
        <w:t>Факторы риска</w:t>
      </w:r>
      <w:r w:rsidR="00B2269D" w:rsidRPr="006F36D4">
        <w:rPr>
          <w:b/>
          <w:sz w:val="26"/>
          <w:szCs w:val="26"/>
        </w:rPr>
        <w:t>»</w:t>
      </w:r>
      <w:r w:rsidR="00B2269D" w:rsidRPr="006F36D4">
        <w:rPr>
          <w:sz w:val="26"/>
          <w:szCs w:val="26"/>
        </w:rPr>
        <w:t xml:space="preserve"> </w:t>
      </w:r>
      <w:r w:rsidRPr="006F36D4">
        <w:rPr>
          <w:sz w:val="26"/>
          <w:szCs w:val="26"/>
        </w:rPr>
        <w:t>представлен следующий набор аналитических справок:</w:t>
      </w:r>
    </w:p>
    <w:p w14:paraId="159858D0" w14:textId="77777777" w:rsidR="003A70B8" w:rsidRPr="006F36D4" w:rsidRDefault="003A70B8" w:rsidP="003A70B8">
      <w:pPr>
        <w:pStyle w:val="10"/>
        <w:ind w:firstLine="709"/>
        <w:rPr>
          <w:sz w:val="26"/>
          <w:szCs w:val="26"/>
        </w:rPr>
      </w:pPr>
      <w:r w:rsidRPr="006F36D4">
        <w:rPr>
          <w:rFonts w:hint="eastAsia"/>
          <w:sz w:val="26"/>
          <w:szCs w:val="26"/>
        </w:rPr>
        <w:t>●</w:t>
      </w:r>
      <w:r w:rsidRPr="006F36D4">
        <w:rPr>
          <w:sz w:val="26"/>
          <w:szCs w:val="26"/>
        </w:rPr>
        <w:t xml:space="preserve"> </w:t>
      </w:r>
      <w:r w:rsidR="009A482B" w:rsidRPr="006F36D4">
        <w:rPr>
          <w:b/>
          <w:sz w:val="26"/>
          <w:szCs w:val="26"/>
        </w:rPr>
        <w:t>Сводный отчет</w:t>
      </w:r>
      <w:r w:rsidR="0013621F" w:rsidRPr="006F36D4">
        <w:rPr>
          <w:b/>
          <w:sz w:val="26"/>
          <w:szCs w:val="26"/>
        </w:rPr>
        <w:t>.</w:t>
      </w:r>
      <w:r w:rsidR="0013621F" w:rsidRPr="006F36D4">
        <w:rPr>
          <w:sz w:val="26"/>
          <w:szCs w:val="26"/>
        </w:rPr>
        <w:t xml:space="preserve"> </w:t>
      </w:r>
      <w:r w:rsidR="009646A8" w:rsidRPr="006F36D4">
        <w:rPr>
          <w:sz w:val="26"/>
          <w:szCs w:val="26"/>
        </w:rPr>
        <w:t>Отчет содержит основную информацию о контрагенте (Наименование, ИНН, ОГРН, Адрес, Руководитель и т. д.), а также данные об арбитражных делах, ФССП, закупках, дочерних организациях и другую информацию.</w:t>
      </w:r>
    </w:p>
    <w:p w14:paraId="1093CE20" w14:textId="77777777" w:rsidR="003A70B8" w:rsidRPr="006F36D4" w:rsidRDefault="003A70B8" w:rsidP="003A70B8">
      <w:pPr>
        <w:pStyle w:val="10"/>
        <w:ind w:firstLine="709"/>
        <w:rPr>
          <w:sz w:val="26"/>
          <w:szCs w:val="26"/>
        </w:rPr>
      </w:pPr>
      <w:r w:rsidRPr="006F36D4">
        <w:rPr>
          <w:rFonts w:hint="eastAsia"/>
          <w:sz w:val="26"/>
          <w:szCs w:val="26"/>
        </w:rPr>
        <w:t>●</w:t>
      </w:r>
      <w:r w:rsidRPr="006F36D4">
        <w:rPr>
          <w:sz w:val="26"/>
          <w:szCs w:val="26"/>
        </w:rPr>
        <w:t xml:space="preserve"> </w:t>
      </w:r>
      <w:r w:rsidR="009A482B" w:rsidRPr="006F36D4">
        <w:rPr>
          <w:b/>
          <w:sz w:val="26"/>
          <w:szCs w:val="26"/>
        </w:rPr>
        <w:t>Отчет «Финансовая устойчивость»</w:t>
      </w:r>
      <w:r w:rsidR="0013621F" w:rsidRPr="006F36D4">
        <w:rPr>
          <w:sz w:val="26"/>
          <w:szCs w:val="26"/>
        </w:rPr>
        <w:t xml:space="preserve">. </w:t>
      </w:r>
      <w:r w:rsidR="009646A8" w:rsidRPr="006F36D4">
        <w:rPr>
          <w:sz w:val="26"/>
          <w:szCs w:val="26"/>
        </w:rPr>
        <w:t>Отчет содержит информацию о ежегодном рейтинге финансовой устойчивости контрагента, рассчитанном по модели Альтмана для частных компаний.</w:t>
      </w:r>
    </w:p>
    <w:p w14:paraId="11575BB3" w14:textId="77777777" w:rsidR="003A70B8" w:rsidRPr="006F36D4" w:rsidRDefault="003A70B8" w:rsidP="003A70B8">
      <w:pPr>
        <w:pStyle w:val="10"/>
        <w:ind w:firstLine="709"/>
        <w:rPr>
          <w:sz w:val="26"/>
          <w:szCs w:val="26"/>
        </w:rPr>
      </w:pPr>
      <w:r w:rsidRPr="006F36D4">
        <w:rPr>
          <w:rFonts w:hint="eastAsia"/>
          <w:sz w:val="26"/>
          <w:szCs w:val="26"/>
        </w:rPr>
        <w:t>●</w:t>
      </w:r>
      <w:r w:rsidRPr="006F36D4">
        <w:rPr>
          <w:sz w:val="26"/>
          <w:szCs w:val="26"/>
        </w:rPr>
        <w:t xml:space="preserve"> </w:t>
      </w:r>
      <w:r w:rsidR="009A482B" w:rsidRPr="006F36D4">
        <w:rPr>
          <w:b/>
          <w:sz w:val="26"/>
          <w:szCs w:val="26"/>
        </w:rPr>
        <w:t>Отчет «Банкротство»</w:t>
      </w:r>
      <w:r w:rsidR="0013621F" w:rsidRPr="006F36D4">
        <w:rPr>
          <w:b/>
          <w:sz w:val="26"/>
          <w:szCs w:val="26"/>
        </w:rPr>
        <w:t>.</w:t>
      </w:r>
      <w:r w:rsidR="0013621F" w:rsidRPr="006F36D4">
        <w:rPr>
          <w:sz w:val="26"/>
          <w:szCs w:val="26"/>
        </w:rPr>
        <w:t xml:space="preserve"> </w:t>
      </w:r>
      <w:r w:rsidR="00016655" w:rsidRPr="006F36D4">
        <w:rPr>
          <w:sz w:val="26"/>
          <w:szCs w:val="26"/>
        </w:rPr>
        <w:t xml:space="preserve">Отчет содержит информацию по оценке вероятности банкротства контрагента, рассчитанной по скоринговой модели </w:t>
      </w:r>
      <w:proofErr w:type="spellStart"/>
      <w:r w:rsidR="00016655" w:rsidRPr="006F36D4">
        <w:rPr>
          <w:sz w:val="26"/>
          <w:szCs w:val="26"/>
        </w:rPr>
        <w:t>Фулмера</w:t>
      </w:r>
      <w:proofErr w:type="spellEnd"/>
      <w:r w:rsidR="00016655" w:rsidRPr="006F36D4">
        <w:rPr>
          <w:sz w:val="26"/>
          <w:szCs w:val="26"/>
        </w:rPr>
        <w:t>.</w:t>
      </w:r>
    </w:p>
    <w:p w14:paraId="5F658CBC" w14:textId="77777777" w:rsidR="003A70B8" w:rsidRPr="006F36D4" w:rsidRDefault="003A70B8" w:rsidP="003A70B8">
      <w:pPr>
        <w:pStyle w:val="10"/>
        <w:ind w:firstLine="709"/>
        <w:rPr>
          <w:sz w:val="26"/>
          <w:szCs w:val="26"/>
        </w:rPr>
      </w:pPr>
      <w:r w:rsidRPr="006F36D4">
        <w:rPr>
          <w:rFonts w:hint="eastAsia"/>
          <w:sz w:val="26"/>
          <w:szCs w:val="26"/>
        </w:rPr>
        <w:t>●</w:t>
      </w:r>
      <w:r w:rsidRPr="006F36D4">
        <w:rPr>
          <w:sz w:val="26"/>
          <w:szCs w:val="26"/>
        </w:rPr>
        <w:t xml:space="preserve"> </w:t>
      </w:r>
      <w:r w:rsidR="009A482B" w:rsidRPr="006F36D4">
        <w:rPr>
          <w:b/>
          <w:sz w:val="26"/>
          <w:szCs w:val="26"/>
        </w:rPr>
        <w:t>Отчет «Аффилированность</w:t>
      </w:r>
      <w:r w:rsidR="0013621F" w:rsidRPr="006F36D4">
        <w:rPr>
          <w:b/>
          <w:sz w:val="26"/>
          <w:szCs w:val="26"/>
        </w:rPr>
        <w:t>».</w:t>
      </w:r>
      <w:r w:rsidR="0013621F" w:rsidRPr="006F36D4">
        <w:rPr>
          <w:sz w:val="26"/>
          <w:szCs w:val="26"/>
        </w:rPr>
        <w:t xml:space="preserve"> </w:t>
      </w:r>
      <w:r w:rsidR="00016655" w:rsidRPr="006F36D4">
        <w:rPr>
          <w:sz w:val="26"/>
          <w:szCs w:val="26"/>
        </w:rPr>
        <w:t>Отчёт содержит информацию обо всех компаниях, в которых выбранное физическое или юридическое лицо является либо руководителем, либо учредителем, а также краткая информация о найденных юридических лицах.</w:t>
      </w:r>
    </w:p>
    <w:p w14:paraId="55D4F6AA" w14:textId="77777777" w:rsidR="003A70B8" w:rsidRPr="006F36D4" w:rsidRDefault="003A70B8" w:rsidP="003A70B8">
      <w:pPr>
        <w:pStyle w:val="10"/>
        <w:ind w:firstLine="709"/>
        <w:rPr>
          <w:sz w:val="26"/>
          <w:szCs w:val="26"/>
        </w:rPr>
      </w:pPr>
      <w:r w:rsidRPr="006F36D4">
        <w:rPr>
          <w:rFonts w:hint="eastAsia"/>
          <w:sz w:val="26"/>
          <w:szCs w:val="26"/>
        </w:rPr>
        <w:t>●</w:t>
      </w:r>
      <w:r w:rsidRPr="006F36D4">
        <w:rPr>
          <w:sz w:val="26"/>
          <w:szCs w:val="26"/>
        </w:rPr>
        <w:t xml:space="preserve"> </w:t>
      </w:r>
      <w:r w:rsidR="009A482B" w:rsidRPr="006F36D4">
        <w:rPr>
          <w:b/>
          <w:sz w:val="26"/>
          <w:szCs w:val="26"/>
        </w:rPr>
        <w:t>Отчет «Закупки (Поставщик)</w:t>
      </w:r>
      <w:r w:rsidR="0013621F" w:rsidRPr="006F36D4">
        <w:rPr>
          <w:b/>
          <w:sz w:val="26"/>
          <w:szCs w:val="26"/>
        </w:rPr>
        <w:t>».</w:t>
      </w:r>
      <w:r w:rsidR="00016655" w:rsidRPr="006F36D4">
        <w:rPr>
          <w:sz w:val="26"/>
          <w:szCs w:val="26"/>
        </w:rPr>
        <w:t xml:space="preserve"> Отчет содержит информацию об участии контрагента в закупках товаров, работ, услуг в качестве Поставщика в соответствии с Федеральным законом от 05.04.2013 № 44-ФЗ «О контрактной системе в сфере закупок товаров, работ, услуг для обеспечения государственных и муниципальных нужд» и Федеральным законом от 18.07.2011 № 223-ФЗ «О закупках товаров, работ, услуг отдельными видами юридических лиц».</w:t>
      </w:r>
    </w:p>
    <w:p w14:paraId="6607C6F3" w14:textId="77777777" w:rsidR="00605BDB" w:rsidRPr="006F36D4" w:rsidRDefault="003A70B8" w:rsidP="003A70B8">
      <w:pPr>
        <w:pStyle w:val="10"/>
        <w:ind w:firstLine="709"/>
        <w:rPr>
          <w:sz w:val="26"/>
          <w:szCs w:val="26"/>
        </w:rPr>
      </w:pPr>
      <w:r w:rsidRPr="006F36D4">
        <w:rPr>
          <w:rFonts w:hint="eastAsia"/>
          <w:sz w:val="26"/>
          <w:szCs w:val="26"/>
        </w:rPr>
        <w:t>●</w:t>
      </w:r>
      <w:r w:rsidRPr="006F36D4">
        <w:rPr>
          <w:sz w:val="26"/>
          <w:szCs w:val="26"/>
        </w:rPr>
        <w:t xml:space="preserve"> </w:t>
      </w:r>
      <w:r w:rsidR="009A482B" w:rsidRPr="006F36D4">
        <w:rPr>
          <w:b/>
          <w:sz w:val="26"/>
          <w:szCs w:val="26"/>
        </w:rPr>
        <w:t>Отчет «Закупки (Заказчик)</w:t>
      </w:r>
      <w:r w:rsidR="0013621F" w:rsidRPr="006F36D4">
        <w:rPr>
          <w:b/>
          <w:sz w:val="26"/>
          <w:szCs w:val="26"/>
        </w:rPr>
        <w:t>».</w:t>
      </w:r>
      <w:r w:rsidR="0013621F" w:rsidRPr="006F36D4">
        <w:rPr>
          <w:sz w:val="26"/>
          <w:szCs w:val="26"/>
        </w:rPr>
        <w:t xml:space="preserve"> </w:t>
      </w:r>
      <w:r w:rsidR="00016655" w:rsidRPr="006F36D4">
        <w:rPr>
          <w:sz w:val="26"/>
          <w:szCs w:val="26"/>
        </w:rPr>
        <w:t>Отчет содержит информацию об участии контрагента в закупках товаров, работ, услуг в качестве Заказчика в соответствии с Федеральным законом от 05.04.2013 № 44-ФЗ «О контрактной системе в сфере закупок товаров, работ, услуг для обеспечения государственных и муниципальных нужд» и Федеральным законом от 18.07.2011 № 223-ФЗ «О закупках товаров, работ, услуг отдельными видами юридических лиц».</w:t>
      </w:r>
    </w:p>
    <w:p w14:paraId="53684765" w14:textId="77777777" w:rsidR="009A482B" w:rsidRPr="006F36D4" w:rsidRDefault="009A482B" w:rsidP="009A482B">
      <w:pPr>
        <w:pStyle w:val="10"/>
        <w:ind w:firstLine="709"/>
        <w:rPr>
          <w:sz w:val="26"/>
          <w:szCs w:val="26"/>
        </w:rPr>
      </w:pPr>
      <w:r w:rsidRPr="006F36D4">
        <w:rPr>
          <w:rFonts w:hint="eastAsia"/>
          <w:sz w:val="26"/>
          <w:szCs w:val="26"/>
        </w:rPr>
        <w:lastRenderedPageBreak/>
        <w:t>●</w:t>
      </w:r>
      <w:r w:rsidRPr="006F36D4">
        <w:rPr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>Отчет «ФССП»</w:t>
      </w:r>
      <w:r w:rsidR="0013621F" w:rsidRPr="006F36D4">
        <w:rPr>
          <w:b/>
          <w:sz w:val="26"/>
          <w:szCs w:val="26"/>
        </w:rPr>
        <w:t>.</w:t>
      </w:r>
      <w:r w:rsidR="0013621F" w:rsidRPr="006F36D4">
        <w:rPr>
          <w:sz w:val="26"/>
          <w:szCs w:val="26"/>
        </w:rPr>
        <w:t xml:space="preserve"> </w:t>
      </w:r>
      <w:r w:rsidR="002C07E6" w:rsidRPr="006F36D4">
        <w:rPr>
          <w:sz w:val="26"/>
          <w:szCs w:val="26"/>
        </w:rPr>
        <w:t>Отчет содержит информацию об исполнительных производствах контрагента, а также о размере суммы непогашенной задолженности в случае наличия у контрагента текущих исполнительных производств.</w:t>
      </w:r>
    </w:p>
    <w:p w14:paraId="6287D5D7" w14:textId="77777777" w:rsidR="009A482B" w:rsidRPr="006F36D4" w:rsidRDefault="009A482B" w:rsidP="009A482B">
      <w:pPr>
        <w:pStyle w:val="10"/>
        <w:ind w:firstLine="709"/>
        <w:rPr>
          <w:sz w:val="26"/>
          <w:szCs w:val="26"/>
        </w:rPr>
      </w:pPr>
      <w:r w:rsidRPr="006F36D4">
        <w:rPr>
          <w:rFonts w:hint="eastAsia"/>
          <w:sz w:val="26"/>
          <w:szCs w:val="26"/>
        </w:rPr>
        <w:t>●</w:t>
      </w:r>
      <w:r w:rsidRPr="006F36D4">
        <w:rPr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>Отчет «Арбитражный суд»</w:t>
      </w:r>
      <w:r w:rsidR="0013621F" w:rsidRPr="006F36D4">
        <w:rPr>
          <w:b/>
          <w:sz w:val="26"/>
          <w:szCs w:val="26"/>
        </w:rPr>
        <w:t>.</w:t>
      </w:r>
      <w:r w:rsidR="0013621F" w:rsidRPr="006F36D4">
        <w:rPr>
          <w:sz w:val="26"/>
          <w:szCs w:val="26"/>
        </w:rPr>
        <w:t xml:space="preserve"> </w:t>
      </w:r>
      <w:r w:rsidR="002C07E6" w:rsidRPr="006F36D4">
        <w:rPr>
          <w:sz w:val="26"/>
          <w:szCs w:val="26"/>
        </w:rPr>
        <w:t>Отчет содержит информацию об арбитражных делах контрагента, всех участниках дел, а также информацию об инстанциях рассмотрения судебных дел.</w:t>
      </w:r>
    </w:p>
    <w:p w14:paraId="3DC09FC6" w14:textId="3C3CB7A5" w:rsidR="009A482B" w:rsidRPr="006F36D4" w:rsidRDefault="00447D61" w:rsidP="009A482B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4D9EE752" wp14:editId="6E71637F">
            <wp:extent cx="5940425" cy="323215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37FD" w14:textId="77777777" w:rsidR="00B1442E" w:rsidRPr="006F36D4" w:rsidRDefault="00B1442E" w:rsidP="003A70B8">
      <w:pPr>
        <w:pStyle w:val="10"/>
        <w:ind w:firstLine="709"/>
        <w:rPr>
          <w:sz w:val="26"/>
          <w:szCs w:val="26"/>
        </w:rPr>
      </w:pPr>
    </w:p>
    <w:p w14:paraId="19769C36" w14:textId="77777777" w:rsidR="009A482B" w:rsidRPr="006F36D4" w:rsidRDefault="00307969" w:rsidP="003A70B8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При нажатии на </w:t>
      </w:r>
      <w:r w:rsidRPr="006F36D4">
        <w:rPr>
          <w:b/>
          <w:sz w:val="26"/>
          <w:szCs w:val="26"/>
        </w:rPr>
        <w:t xml:space="preserve">выбранный отчет </w:t>
      </w:r>
      <w:r w:rsidRPr="006F36D4">
        <w:rPr>
          <w:sz w:val="26"/>
          <w:szCs w:val="26"/>
        </w:rPr>
        <w:t xml:space="preserve">происходит его запуск и </w:t>
      </w:r>
      <w:r w:rsidR="00B1442E" w:rsidRPr="006F36D4">
        <w:rPr>
          <w:sz w:val="26"/>
          <w:szCs w:val="26"/>
        </w:rPr>
        <w:t xml:space="preserve">его </w:t>
      </w:r>
      <w:r w:rsidRPr="006F36D4">
        <w:rPr>
          <w:sz w:val="26"/>
          <w:szCs w:val="26"/>
        </w:rPr>
        <w:t xml:space="preserve">автоматическое обновление </w:t>
      </w:r>
      <w:r w:rsidR="00B1442E" w:rsidRPr="006F36D4">
        <w:rPr>
          <w:sz w:val="26"/>
          <w:szCs w:val="26"/>
        </w:rPr>
        <w:t>по ОГРН просматриваемого контрагента</w:t>
      </w:r>
      <w:r w:rsidRPr="006F36D4">
        <w:rPr>
          <w:sz w:val="26"/>
          <w:szCs w:val="26"/>
        </w:rPr>
        <w:t>.</w:t>
      </w:r>
    </w:p>
    <w:p w14:paraId="7653790A" w14:textId="77777777" w:rsidR="00C07FF0" w:rsidRDefault="00E21998" w:rsidP="00524272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Если по контрагенту нет сведений по </w:t>
      </w:r>
      <w:r w:rsidR="00B1442E" w:rsidRPr="006F36D4">
        <w:rPr>
          <w:sz w:val="26"/>
          <w:szCs w:val="26"/>
        </w:rPr>
        <w:t>какой-либо предметной области, т</w:t>
      </w:r>
      <w:r w:rsidRPr="006F36D4">
        <w:rPr>
          <w:sz w:val="26"/>
          <w:szCs w:val="26"/>
        </w:rPr>
        <w:t>о отчет не от</w:t>
      </w:r>
      <w:r w:rsidR="002040FA" w:rsidRPr="006F36D4">
        <w:rPr>
          <w:sz w:val="26"/>
          <w:szCs w:val="26"/>
        </w:rPr>
        <w:t>ображается</w:t>
      </w:r>
      <w:r w:rsidRPr="006F36D4">
        <w:rPr>
          <w:sz w:val="26"/>
          <w:szCs w:val="26"/>
        </w:rPr>
        <w:t>.</w:t>
      </w:r>
    </w:p>
    <w:p w14:paraId="7B576206" w14:textId="77777777" w:rsidR="00FF6CF2" w:rsidRDefault="00C07FF0" w:rsidP="00C07FF0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25887E0" w14:textId="77777777" w:rsidR="00B71144" w:rsidRPr="006F36D4" w:rsidRDefault="00565BFB" w:rsidP="00230BFB">
      <w:pPr>
        <w:pStyle w:val="10"/>
        <w:ind w:firstLine="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AC3F42" wp14:editId="590392E1">
                <wp:simplePos x="0" y="0"/>
                <wp:positionH relativeFrom="margin">
                  <wp:align>center</wp:align>
                </wp:positionH>
                <wp:positionV relativeFrom="paragraph">
                  <wp:posOffset>268143</wp:posOffset>
                </wp:positionV>
                <wp:extent cx="6233160" cy="1478280"/>
                <wp:effectExtent l="0" t="0" r="15240" b="2667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160" cy="1478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3629B6" id="Прямоугольник 27" o:spid="_x0000_s1026" style="position:absolute;margin-left:0;margin-top:21.1pt;width:490.8pt;height:116.4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" filled="f" strokecolor="red" strokeweight="1pt">
                <w10:wrap anchorx="margin"/>
              </v:rect>
            </w:pict>
          </mc:Fallback>
        </mc:AlternateContent>
      </w:r>
    </w:p>
    <w:p w14:paraId="7961746A" w14:textId="21F08CA5" w:rsidR="000B5FB9" w:rsidRPr="005121B1" w:rsidRDefault="000B5FB9" w:rsidP="000B5FB9">
      <w:pPr>
        <w:shd w:val="clear" w:color="auto" w:fill="FFFFFF"/>
        <w:spacing w:line="360" w:lineRule="auto"/>
        <w:ind w:firstLine="708"/>
        <w:jc w:val="both"/>
        <w:rPr>
          <w:sz w:val="26"/>
          <w:szCs w:val="26"/>
        </w:rPr>
      </w:pPr>
      <w:r w:rsidRPr="005121B1">
        <w:rPr>
          <w:sz w:val="26"/>
          <w:szCs w:val="26"/>
        </w:rPr>
        <w:t>При возникновении ошибок, добавьте веб-</w:t>
      </w:r>
      <w:proofErr w:type="gramStart"/>
      <w:r w:rsidRPr="005121B1">
        <w:rPr>
          <w:sz w:val="26"/>
          <w:szCs w:val="26"/>
        </w:rPr>
        <w:t>са</w:t>
      </w:r>
      <w:r>
        <w:rPr>
          <w:sz w:val="26"/>
          <w:szCs w:val="26"/>
        </w:rPr>
        <w:t>йт</w:t>
      </w:r>
      <w:r w:rsidR="00F168C7" w:rsidRPr="00A47138">
        <w:rPr>
          <w:sz w:val="26"/>
          <w:szCs w:val="26"/>
        </w:rPr>
        <w:t xml:space="preserve"> </w:t>
      </w:r>
      <w:r>
        <w:rPr>
          <w:sz w:val="26"/>
          <w:szCs w:val="26"/>
        </w:rPr>
        <w:t>:</w:t>
      </w:r>
      <w:proofErr w:type="gramEnd"/>
      <w:r>
        <w:rPr>
          <w:sz w:val="26"/>
          <w:szCs w:val="26"/>
        </w:rPr>
        <w:t xml:space="preserve"> </w:t>
      </w:r>
      <w:r w:rsidRPr="005121B1">
        <w:rPr>
          <w:sz w:val="26"/>
          <w:szCs w:val="26"/>
        </w:rPr>
        <w:t>https://*.ekontragent.ru в надежные сайты.</w:t>
      </w:r>
    </w:p>
    <w:p w14:paraId="5219A3ED" w14:textId="65FB49AF" w:rsidR="00827227" w:rsidRPr="005121B1" w:rsidRDefault="000B5FB9" w:rsidP="000B5FB9">
      <w:pPr>
        <w:shd w:val="clear" w:color="auto" w:fill="FFFFFF"/>
        <w:spacing w:line="360" w:lineRule="auto"/>
        <w:jc w:val="both"/>
        <w:rPr>
          <w:sz w:val="26"/>
          <w:szCs w:val="26"/>
        </w:rPr>
      </w:pPr>
      <w:r w:rsidRPr="005121B1">
        <w:rPr>
          <w:sz w:val="26"/>
          <w:szCs w:val="26"/>
        </w:rPr>
        <w:t xml:space="preserve">* </w:t>
      </w:r>
      <w:proofErr w:type="spellStart"/>
      <w:r w:rsidRPr="005121B1">
        <w:rPr>
          <w:sz w:val="26"/>
          <w:szCs w:val="26"/>
        </w:rPr>
        <w:t>cделать</w:t>
      </w:r>
      <w:proofErr w:type="spellEnd"/>
      <w:r w:rsidRPr="005121B1">
        <w:rPr>
          <w:sz w:val="26"/>
          <w:szCs w:val="26"/>
        </w:rPr>
        <w:t xml:space="preserve"> это можно следующим образом: выберите в настройках браузера Internet </w:t>
      </w:r>
      <w:proofErr w:type="spellStart"/>
      <w:r w:rsidRPr="005121B1">
        <w:rPr>
          <w:sz w:val="26"/>
          <w:szCs w:val="26"/>
        </w:rPr>
        <w:t>Options</w:t>
      </w:r>
      <w:proofErr w:type="spellEnd"/>
      <w:r w:rsidRPr="005121B1">
        <w:rPr>
          <w:sz w:val="26"/>
          <w:szCs w:val="26"/>
        </w:rPr>
        <w:t xml:space="preserve"> -&gt; Security -&gt; </w:t>
      </w:r>
      <w:proofErr w:type="spellStart"/>
      <w:r w:rsidRPr="005121B1">
        <w:rPr>
          <w:sz w:val="26"/>
          <w:szCs w:val="26"/>
        </w:rPr>
        <w:t>Trusted</w:t>
      </w:r>
      <w:proofErr w:type="spellEnd"/>
      <w:r w:rsidRPr="005121B1">
        <w:rPr>
          <w:sz w:val="26"/>
          <w:szCs w:val="26"/>
        </w:rPr>
        <w:t xml:space="preserve"> </w:t>
      </w:r>
      <w:proofErr w:type="spellStart"/>
      <w:r w:rsidRPr="005121B1">
        <w:rPr>
          <w:sz w:val="26"/>
          <w:szCs w:val="26"/>
        </w:rPr>
        <w:t>sites</w:t>
      </w:r>
      <w:proofErr w:type="spellEnd"/>
      <w:r w:rsidRPr="005121B1">
        <w:rPr>
          <w:sz w:val="26"/>
          <w:szCs w:val="26"/>
        </w:rPr>
        <w:t xml:space="preserve"> -&gt; </w:t>
      </w:r>
      <w:proofErr w:type="spellStart"/>
      <w:r w:rsidRPr="005121B1">
        <w:rPr>
          <w:sz w:val="26"/>
          <w:szCs w:val="26"/>
        </w:rPr>
        <w:t>Sites</w:t>
      </w:r>
      <w:proofErr w:type="spellEnd"/>
      <w:r w:rsidRPr="005121B1">
        <w:rPr>
          <w:sz w:val="26"/>
          <w:szCs w:val="26"/>
        </w:rPr>
        <w:t xml:space="preserve"> -&gt; </w:t>
      </w:r>
      <w:proofErr w:type="spellStart"/>
      <w:r w:rsidRPr="005121B1">
        <w:rPr>
          <w:sz w:val="26"/>
          <w:szCs w:val="26"/>
        </w:rPr>
        <w:t>Add</w:t>
      </w:r>
      <w:proofErr w:type="spellEnd"/>
      <w:r w:rsidRPr="005121B1">
        <w:rPr>
          <w:sz w:val="26"/>
          <w:szCs w:val="26"/>
        </w:rPr>
        <w:t xml:space="preserve"> или обратитесь к Вашему системному администратору.</w:t>
      </w:r>
    </w:p>
    <w:p w14:paraId="07100BD6" w14:textId="6FA996EE" w:rsidR="00EA53A9" w:rsidRPr="006F36D4" w:rsidRDefault="00EA53A9" w:rsidP="000E1C7C">
      <w:pPr>
        <w:pStyle w:val="2"/>
      </w:pPr>
      <w:bookmarkStart w:id="261" w:name="_Toc167903408"/>
      <w:r w:rsidRPr="006F36D4">
        <w:t>Пакетный анализ</w:t>
      </w:r>
      <w:bookmarkEnd w:id="261"/>
    </w:p>
    <w:p w14:paraId="26E00AA6" w14:textId="58102717" w:rsidR="002A0BB4" w:rsidRDefault="00624FEB" w:rsidP="0054117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«Пакетный анализ»</w:t>
      </w:r>
      <w:r w:rsidR="000A5B64" w:rsidRPr="006F36D4">
        <w:rPr>
          <w:sz w:val="26"/>
          <w:szCs w:val="26"/>
        </w:rPr>
        <w:t xml:space="preserve"> позволяет </w:t>
      </w:r>
      <w:r w:rsidRPr="006F36D4">
        <w:rPr>
          <w:sz w:val="26"/>
          <w:szCs w:val="26"/>
        </w:rPr>
        <w:t xml:space="preserve">формировать </w:t>
      </w:r>
      <w:r w:rsidR="000A5B64" w:rsidRPr="006F36D4">
        <w:rPr>
          <w:sz w:val="26"/>
          <w:szCs w:val="26"/>
        </w:rPr>
        <w:t>и выгружа</w:t>
      </w:r>
      <w:r w:rsidR="00F029DF" w:rsidRPr="006F36D4">
        <w:rPr>
          <w:sz w:val="26"/>
          <w:szCs w:val="26"/>
        </w:rPr>
        <w:t xml:space="preserve">ть </w:t>
      </w:r>
      <w:r w:rsidR="00312F83" w:rsidRPr="006F36D4">
        <w:rPr>
          <w:sz w:val="26"/>
          <w:szCs w:val="26"/>
        </w:rPr>
        <w:t xml:space="preserve">на локальный компьютер </w:t>
      </w:r>
      <w:r w:rsidR="0097199A" w:rsidRPr="006F36D4">
        <w:rPr>
          <w:sz w:val="26"/>
          <w:szCs w:val="26"/>
        </w:rPr>
        <w:t xml:space="preserve">пользователя </w:t>
      </w:r>
      <w:r w:rsidR="00F029DF" w:rsidRPr="006F36D4">
        <w:rPr>
          <w:sz w:val="26"/>
          <w:szCs w:val="26"/>
        </w:rPr>
        <w:t>набор</w:t>
      </w:r>
      <w:r w:rsidR="00312F83" w:rsidRPr="006F36D4">
        <w:rPr>
          <w:sz w:val="26"/>
          <w:szCs w:val="26"/>
        </w:rPr>
        <w:t xml:space="preserve"> </w:t>
      </w:r>
      <w:r w:rsidR="00F029DF" w:rsidRPr="006F36D4">
        <w:rPr>
          <w:sz w:val="26"/>
          <w:szCs w:val="26"/>
        </w:rPr>
        <w:t xml:space="preserve">сводных отчетов в формате </w:t>
      </w:r>
      <w:r w:rsidR="002838D5" w:rsidRPr="006F36D4">
        <w:rPr>
          <w:sz w:val="26"/>
          <w:szCs w:val="26"/>
        </w:rPr>
        <w:t>.</w:t>
      </w:r>
      <w:r w:rsidR="00F029DF" w:rsidRPr="006F36D4">
        <w:rPr>
          <w:sz w:val="26"/>
          <w:szCs w:val="26"/>
          <w:lang w:val="en-US"/>
        </w:rPr>
        <w:t>pdf</w:t>
      </w:r>
      <w:r w:rsidR="00F029DF" w:rsidRPr="006F36D4">
        <w:rPr>
          <w:sz w:val="26"/>
          <w:szCs w:val="26"/>
        </w:rPr>
        <w:t xml:space="preserve"> по списку компаний. Список компаний формируется как </w:t>
      </w:r>
      <w:r w:rsidR="00F029DF" w:rsidRPr="006F36D4">
        <w:rPr>
          <w:b/>
          <w:sz w:val="26"/>
          <w:szCs w:val="26"/>
        </w:rPr>
        <w:t xml:space="preserve">вручную </w:t>
      </w:r>
      <w:r w:rsidR="00F029DF" w:rsidRPr="006F36D4">
        <w:rPr>
          <w:sz w:val="26"/>
          <w:szCs w:val="26"/>
        </w:rPr>
        <w:t>пользователем</w:t>
      </w:r>
      <w:r w:rsidR="00BB2306" w:rsidRPr="006F36D4">
        <w:rPr>
          <w:sz w:val="26"/>
          <w:szCs w:val="26"/>
        </w:rPr>
        <w:t>,</w:t>
      </w:r>
      <w:r w:rsidR="00F029DF" w:rsidRPr="006F36D4">
        <w:rPr>
          <w:sz w:val="26"/>
          <w:szCs w:val="26"/>
        </w:rPr>
        <w:t xml:space="preserve"> так</w:t>
      </w:r>
      <w:r w:rsidR="00BB2306" w:rsidRPr="006F36D4">
        <w:rPr>
          <w:sz w:val="26"/>
          <w:szCs w:val="26"/>
        </w:rPr>
        <w:t xml:space="preserve"> и</w:t>
      </w:r>
      <w:r w:rsidR="00F029DF" w:rsidRPr="006F36D4">
        <w:rPr>
          <w:sz w:val="26"/>
          <w:szCs w:val="26"/>
        </w:rPr>
        <w:t xml:space="preserve"> возможна </w:t>
      </w:r>
      <w:r w:rsidR="00F029DF" w:rsidRPr="006F36D4">
        <w:rPr>
          <w:b/>
          <w:sz w:val="26"/>
          <w:szCs w:val="26"/>
        </w:rPr>
        <w:t xml:space="preserve">загрузка </w:t>
      </w:r>
      <w:r w:rsidR="00BB2306" w:rsidRPr="006F36D4">
        <w:rPr>
          <w:b/>
          <w:sz w:val="26"/>
          <w:szCs w:val="26"/>
        </w:rPr>
        <w:t xml:space="preserve">списка </w:t>
      </w:r>
      <w:r w:rsidR="00F029DF" w:rsidRPr="006F36D4">
        <w:rPr>
          <w:b/>
          <w:sz w:val="26"/>
          <w:szCs w:val="26"/>
        </w:rPr>
        <w:t xml:space="preserve">из </w:t>
      </w:r>
      <w:r w:rsidR="00F029DF" w:rsidRPr="006F36D4">
        <w:rPr>
          <w:b/>
          <w:sz w:val="26"/>
          <w:szCs w:val="26"/>
          <w:lang w:val="en-US"/>
        </w:rPr>
        <w:t>excel</w:t>
      </w:r>
      <w:r w:rsidR="00F029DF" w:rsidRPr="006F36D4">
        <w:rPr>
          <w:b/>
          <w:sz w:val="26"/>
          <w:szCs w:val="26"/>
        </w:rPr>
        <w:t>-файла</w:t>
      </w:r>
      <w:r w:rsidR="00BB2306" w:rsidRPr="006F36D4">
        <w:rPr>
          <w:sz w:val="26"/>
          <w:szCs w:val="26"/>
        </w:rPr>
        <w:t xml:space="preserve"> по заранее скачанному шаблону</w:t>
      </w:r>
      <w:r w:rsidR="00F029DF" w:rsidRPr="006F36D4">
        <w:rPr>
          <w:sz w:val="26"/>
          <w:szCs w:val="26"/>
        </w:rPr>
        <w:t>.</w:t>
      </w:r>
    </w:p>
    <w:p w14:paraId="6C9FE488" w14:textId="77777777" w:rsidR="003F5339" w:rsidRPr="002A0BB4" w:rsidRDefault="003F5339" w:rsidP="00CD7C07">
      <w:pPr>
        <w:pStyle w:val="10"/>
        <w:ind w:firstLine="708"/>
      </w:pPr>
      <w:bookmarkStart w:id="262" w:name="_Toc100743517"/>
      <w:bookmarkStart w:id="263" w:name="_Toc100743586"/>
      <w:bookmarkStart w:id="264" w:name="_Toc105767458"/>
      <w:bookmarkStart w:id="265" w:name="_Toc105767529"/>
      <w:bookmarkStart w:id="266" w:name="_Toc105770746"/>
      <w:bookmarkStart w:id="267" w:name="_Toc105770816"/>
      <w:bookmarkStart w:id="268" w:name="_Toc105771349"/>
      <w:bookmarkStart w:id="269" w:name="_Toc107322130"/>
      <w:bookmarkStart w:id="270" w:name="_Toc108440137"/>
      <w:bookmarkStart w:id="271" w:name="_Toc108440272"/>
      <w:bookmarkStart w:id="272" w:name="_Toc108687411"/>
      <w:bookmarkStart w:id="273" w:name="_Toc111711005"/>
      <w:bookmarkStart w:id="274" w:name="_Toc111711148"/>
      <w:bookmarkStart w:id="275" w:name="_Toc112147260"/>
      <w:bookmarkStart w:id="276" w:name="_Toc112933244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74E9587" w14:textId="370DC75F" w:rsidR="0054117D" w:rsidRPr="006F36D4" w:rsidRDefault="00FF6CF2" w:rsidP="00CD7C07">
      <w:pPr>
        <w:pStyle w:val="6"/>
        <w:numPr>
          <w:ilvl w:val="2"/>
          <w:numId w:val="63"/>
        </w:numPr>
        <w:spacing w:line="360" w:lineRule="auto"/>
        <w:ind w:left="709"/>
        <w:rPr>
          <w:szCs w:val="26"/>
        </w:rPr>
      </w:pPr>
      <w:bookmarkStart w:id="277" w:name="_Toc167903409"/>
      <w:r w:rsidRPr="006F36D4">
        <w:rPr>
          <w:szCs w:val="26"/>
        </w:rPr>
        <w:t>Раздел «</w:t>
      </w:r>
      <w:r w:rsidR="00EA53A9" w:rsidRPr="006F36D4">
        <w:rPr>
          <w:szCs w:val="26"/>
        </w:rPr>
        <w:t>Список компаний</w:t>
      </w:r>
      <w:r w:rsidRPr="006F36D4">
        <w:rPr>
          <w:szCs w:val="26"/>
        </w:rPr>
        <w:t>»</w:t>
      </w:r>
      <w:bookmarkEnd w:id="277"/>
    </w:p>
    <w:p w14:paraId="5CCB2492" w14:textId="77777777" w:rsidR="0054117D" w:rsidRPr="006F36D4" w:rsidRDefault="006D6D5B" w:rsidP="002B4D0C">
      <w:pPr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«Список компаний»</w:t>
      </w:r>
      <w:r w:rsidRPr="006F36D4">
        <w:rPr>
          <w:sz w:val="26"/>
          <w:szCs w:val="26"/>
        </w:rPr>
        <w:t xml:space="preserve"> пользователю предоставляется </w:t>
      </w:r>
      <w:r w:rsidR="003631E6" w:rsidRPr="006F36D4">
        <w:rPr>
          <w:sz w:val="26"/>
          <w:szCs w:val="26"/>
        </w:rPr>
        <w:t>возможность сформировать список компаний для пакетной обработки.</w:t>
      </w:r>
    </w:p>
    <w:p w14:paraId="7846EEA5" w14:textId="77777777" w:rsidR="003631E6" w:rsidRPr="006F36D4" w:rsidRDefault="00FB5D32" w:rsidP="002B4D0C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1. </w:t>
      </w:r>
      <w:r w:rsidR="00C15C55" w:rsidRPr="006F36D4">
        <w:rPr>
          <w:sz w:val="26"/>
          <w:szCs w:val="26"/>
        </w:rPr>
        <w:t xml:space="preserve">Для ручного (поштучного) добавления компаний в список необходимо ввести ОГРН или ИНН компании в поле ввода </w:t>
      </w:r>
      <w:r w:rsidR="00C15C55" w:rsidRPr="006F36D4">
        <w:rPr>
          <w:b/>
          <w:sz w:val="26"/>
          <w:szCs w:val="26"/>
        </w:rPr>
        <w:t>«Добавить компанию»,</w:t>
      </w:r>
      <w:r w:rsidR="00C15C55" w:rsidRPr="006F36D4">
        <w:rPr>
          <w:sz w:val="26"/>
          <w:szCs w:val="26"/>
        </w:rPr>
        <w:t xml:space="preserve"> расположенное в правом верхнем углу страницы. Затем нажать на кнопку </w:t>
      </w:r>
      <w:r w:rsidR="00C15C55" w:rsidRPr="006F36D4">
        <w:rPr>
          <w:b/>
          <w:sz w:val="26"/>
          <w:szCs w:val="26"/>
        </w:rPr>
        <w:t>«+»</w:t>
      </w:r>
      <w:r w:rsidR="00C15C55" w:rsidRPr="006F36D4">
        <w:rPr>
          <w:sz w:val="26"/>
          <w:szCs w:val="26"/>
        </w:rPr>
        <w:t>, после чего компания автоматически отобразится в списке компаний. Если ИНН или ОГРН введен неверно, либо такой компании нет в базе, система выдаст сообщение об этом.</w:t>
      </w:r>
    </w:p>
    <w:p w14:paraId="543E2893" w14:textId="77777777" w:rsidR="00FB5D32" w:rsidRPr="006F36D4" w:rsidRDefault="00FB5D32" w:rsidP="002B4D0C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2. </w:t>
      </w:r>
      <w:r w:rsidR="00F96C3C" w:rsidRPr="006F36D4">
        <w:rPr>
          <w:sz w:val="26"/>
          <w:szCs w:val="26"/>
        </w:rPr>
        <w:t>Для автоматического добавления компаний списком из файла необходимо</w:t>
      </w:r>
      <w:r w:rsidR="005B598E" w:rsidRPr="006F36D4">
        <w:rPr>
          <w:sz w:val="26"/>
          <w:szCs w:val="26"/>
        </w:rPr>
        <w:t>:</w:t>
      </w:r>
    </w:p>
    <w:p w14:paraId="6FA77A53" w14:textId="77777777" w:rsidR="00F96C3C" w:rsidRPr="006F36D4" w:rsidRDefault="00F96C3C" w:rsidP="002B4D0C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а) скачать шаблон файла, нажав на кнопку </w:t>
      </w:r>
      <w:r w:rsidRPr="006F36D4">
        <w:rPr>
          <w:b/>
          <w:sz w:val="26"/>
          <w:szCs w:val="26"/>
        </w:rPr>
        <w:t xml:space="preserve">«Скачать шаблон </w:t>
      </w:r>
      <w:r w:rsidRPr="006F36D4">
        <w:rPr>
          <w:b/>
          <w:sz w:val="26"/>
          <w:szCs w:val="26"/>
          <w:lang w:val="en-US"/>
        </w:rPr>
        <w:t>XLS</w:t>
      </w:r>
      <w:r w:rsidRPr="006F36D4">
        <w:rPr>
          <w:b/>
          <w:sz w:val="26"/>
          <w:szCs w:val="26"/>
        </w:rPr>
        <w:t>»</w:t>
      </w:r>
      <w:r w:rsidR="005B598E" w:rsidRPr="006F36D4">
        <w:rPr>
          <w:sz w:val="26"/>
          <w:szCs w:val="26"/>
        </w:rPr>
        <w:t>, а затем открыть его</w:t>
      </w:r>
      <w:r w:rsidRPr="006F36D4">
        <w:rPr>
          <w:sz w:val="26"/>
          <w:szCs w:val="26"/>
        </w:rPr>
        <w:t>.</w:t>
      </w:r>
      <w:r w:rsidR="005B598E" w:rsidRPr="006F36D4">
        <w:rPr>
          <w:sz w:val="26"/>
          <w:szCs w:val="26"/>
        </w:rPr>
        <w:t xml:space="preserve"> Рабочее поле файла состоит из трех столбцов: ИНН, ОГРН, КПП; первая строка является заголовком. </w:t>
      </w:r>
      <w:r w:rsidR="009B1221" w:rsidRPr="006F36D4">
        <w:rPr>
          <w:b/>
          <w:sz w:val="26"/>
          <w:szCs w:val="26"/>
        </w:rPr>
        <w:t>Пользователю необходимо заполнить эти столбцы нужными параметрами компаний, причем один из параметров</w:t>
      </w:r>
      <w:r w:rsidR="009D5F82" w:rsidRPr="006F36D4">
        <w:rPr>
          <w:b/>
          <w:sz w:val="26"/>
          <w:szCs w:val="26"/>
        </w:rPr>
        <w:t>:</w:t>
      </w:r>
      <w:r w:rsidR="009B1221" w:rsidRPr="006F36D4">
        <w:rPr>
          <w:b/>
          <w:sz w:val="26"/>
          <w:szCs w:val="26"/>
        </w:rPr>
        <w:t xml:space="preserve"> ИНН или ОГРН – должен быть заполнен обязательно.</w:t>
      </w:r>
      <w:r w:rsidRPr="006F36D4">
        <w:rPr>
          <w:sz w:val="26"/>
          <w:szCs w:val="26"/>
        </w:rPr>
        <w:t xml:space="preserve"> </w:t>
      </w:r>
    </w:p>
    <w:p w14:paraId="070CA3B6" w14:textId="77777777" w:rsidR="006D6D5B" w:rsidRPr="006F36D4" w:rsidRDefault="009D5F82" w:rsidP="002B4D0C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б) заполненный </w:t>
      </w:r>
      <w:r w:rsidRPr="006F36D4">
        <w:rPr>
          <w:sz w:val="26"/>
          <w:szCs w:val="26"/>
          <w:lang w:val="en-US"/>
        </w:rPr>
        <w:t>excel</w:t>
      </w:r>
      <w:r w:rsidRPr="006F36D4">
        <w:rPr>
          <w:sz w:val="26"/>
          <w:szCs w:val="26"/>
        </w:rPr>
        <w:t xml:space="preserve">-файл необходимо загрузить в систему, перетащив его на поле </w:t>
      </w:r>
      <w:r w:rsidRPr="006F36D4">
        <w:rPr>
          <w:b/>
          <w:sz w:val="26"/>
          <w:szCs w:val="26"/>
        </w:rPr>
        <w:t>«Перетащите</w:t>
      </w:r>
      <w:r w:rsidR="002B4D0C" w:rsidRPr="006F36D4">
        <w:rPr>
          <w:b/>
          <w:sz w:val="26"/>
          <w:szCs w:val="26"/>
        </w:rPr>
        <w:t xml:space="preserve"> файл со списком сюда или выбери</w:t>
      </w:r>
      <w:r w:rsidRPr="006F36D4">
        <w:rPr>
          <w:b/>
          <w:sz w:val="26"/>
          <w:szCs w:val="26"/>
        </w:rPr>
        <w:t>те»</w:t>
      </w:r>
      <w:r w:rsidRPr="006F36D4">
        <w:rPr>
          <w:sz w:val="26"/>
          <w:szCs w:val="26"/>
        </w:rPr>
        <w:t xml:space="preserve"> или выбрать с локального компьютера.</w:t>
      </w:r>
    </w:p>
    <w:p w14:paraId="0AF143C7" w14:textId="005E11EE" w:rsidR="006D6D5B" w:rsidRPr="00733937" w:rsidRDefault="00044BC5" w:rsidP="006D6D5B">
      <w:pPr>
        <w:ind w:left="708" w:hanging="708"/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EA87E20" wp14:editId="569344C9">
            <wp:extent cx="5940425" cy="289623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E7C8" w14:textId="77777777" w:rsidR="00550A0A" w:rsidRPr="006F36D4" w:rsidRDefault="00550A0A" w:rsidP="006D6D5B">
      <w:pPr>
        <w:ind w:left="708" w:hanging="708"/>
        <w:rPr>
          <w:sz w:val="26"/>
          <w:szCs w:val="26"/>
        </w:rPr>
      </w:pPr>
    </w:p>
    <w:p w14:paraId="7DE5D039" w14:textId="77777777" w:rsidR="00D60029" w:rsidRDefault="00D60029" w:rsidP="002B4D0C">
      <w:pPr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случае </w:t>
      </w:r>
      <w:r w:rsidR="00766DB0" w:rsidRPr="006F36D4">
        <w:rPr>
          <w:sz w:val="26"/>
          <w:szCs w:val="26"/>
        </w:rPr>
        <w:t xml:space="preserve">успешной загрузки файла, в левом боковом меню отобразится прогруженный файл со значком в виде </w:t>
      </w:r>
      <w:r w:rsidR="00766DB0" w:rsidRPr="006F36D4">
        <w:rPr>
          <w:b/>
          <w:sz w:val="26"/>
          <w:szCs w:val="26"/>
        </w:rPr>
        <w:t>скрепки</w:t>
      </w:r>
      <w:r w:rsidR="002B4D0C" w:rsidRPr="006F36D4">
        <w:rPr>
          <w:sz w:val="26"/>
          <w:szCs w:val="26"/>
        </w:rPr>
        <w:t>, а список компаний дополнится</w:t>
      </w:r>
      <w:r w:rsidR="00766DB0" w:rsidRPr="006F36D4">
        <w:rPr>
          <w:sz w:val="26"/>
          <w:szCs w:val="26"/>
        </w:rPr>
        <w:t xml:space="preserve"> компаниями из файла. </w:t>
      </w:r>
    </w:p>
    <w:p w14:paraId="74722279" w14:textId="77777777" w:rsidR="009B2C8F" w:rsidRPr="006F36D4" w:rsidRDefault="009B2C8F" w:rsidP="002B4D0C">
      <w:pPr>
        <w:spacing w:line="360" w:lineRule="auto"/>
        <w:ind w:firstLine="709"/>
        <w:jc w:val="both"/>
        <w:rPr>
          <w:sz w:val="26"/>
          <w:szCs w:val="26"/>
        </w:rPr>
      </w:pPr>
    </w:p>
    <w:p w14:paraId="59A18141" w14:textId="1AD7F48B" w:rsidR="00550A0A" w:rsidRPr="006F36D4" w:rsidRDefault="004548E8" w:rsidP="006D6D5B">
      <w:pPr>
        <w:ind w:left="708" w:hanging="708"/>
        <w:rPr>
          <w:sz w:val="26"/>
          <w:szCs w:val="26"/>
        </w:rPr>
      </w:pPr>
      <w:r>
        <w:rPr>
          <w:noProof/>
        </w:rPr>
        <w:drawing>
          <wp:inline distT="0" distB="0" distL="0" distR="0" wp14:anchorId="69CD4A77" wp14:editId="6ADCCB29">
            <wp:extent cx="5940425" cy="277114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79D9" w14:textId="77777777" w:rsidR="00550A0A" w:rsidRPr="006F36D4" w:rsidRDefault="00550A0A" w:rsidP="006D6D5B">
      <w:pPr>
        <w:ind w:left="708" w:hanging="708"/>
        <w:rPr>
          <w:sz w:val="26"/>
          <w:szCs w:val="26"/>
        </w:rPr>
      </w:pPr>
    </w:p>
    <w:p w14:paraId="28974E81" w14:textId="77777777" w:rsidR="00550A0A" w:rsidRPr="006F36D4" w:rsidRDefault="00766DB0" w:rsidP="002B4D0C">
      <w:pPr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Если загрузка неуспешна, система сообщит об этом, и необходимо проверить корректность ввода параметров ИНН, ОГРН, КПП в файле.</w:t>
      </w:r>
    </w:p>
    <w:p w14:paraId="4FAB6814" w14:textId="77777777" w:rsidR="004D457F" w:rsidRPr="006F36D4" w:rsidRDefault="004D457F" w:rsidP="008F1169">
      <w:pPr>
        <w:spacing w:line="360" w:lineRule="auto"/>
        <w:ind w:firstLine="851"/>
        <w:jc w:val="both"/>
        <w:rPr>
          <w:sz w:val="26"/>
          <w:szCs w:val="26"/>
        </w:rPr>
      </w:pPr>
    </w:p>
    <w:p w14:paraId="7DC4B076" w14:textId="33E29AE6" w:rsidR="004D457F" w:rsidRPr="006F36D4" w:rsidRDefault="002945BF" w:rsidP="004D457F">
      <w:pPr>
        <w:spacing w:line="360" w:lineRule="auto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41B5DD" wp14:editId="3E00D4A0">
            <wp:extent cx="5940425" cy="2875280"/>
            <wp:effectExtent l="0" t="0" r="3175" b="127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958" w:rsidRPr="006F36D4">
        <w:rPr>
          <w:noProof/>
          <w:sz w:val="26"/>
          <w:szCs w:val="26"/>
        </w:rPr>
        <w:t xml:space="preserve"> </w:t>
      </w:r>
    </w:p>
    <w:p w14:paraId="7DB29FF7" w14:textId="77777777" w:rsidR="004D457F" w:rsidRPr="006F36D4" w:rsidRDefault="00EE283A" w:rsidP="00EE283A">
      <w:pPr>
        <w:spacing w:line="360" w:lineRule="auto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 </w:t>
      </w:r>
      <w:r w:rsidR="004D457F" w:rsidRPr="006F36D4">
        <w:rPr>
          <w:sz w:val="26"/>
          <w:szCs w:val="26"/>
        </w:rPr>
        <w:tab/>
      </w:r>
    </w:p>
    <w:p w14:paraId="48AFC5BC" w14:textId="77777777" w:rsidR="008F1169" w:rsidRPr="006F36D4" w:rsidRDefault="008F1169" w:rsidP="002B4D0C">
      <w:pPr>
        <w:spacing w:line="360" w:lineRule="auto"/>
        <w:ind w:firstLine="708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Для запуска формирования списка сводных отчетов необходимо нажать на кнопку </w:t>
      </w:r>
      <w:r w:rsidRPr="006F36D4">
        <w:rPr>
          <w:b/>
          <w:sz w:val="26"/>
          <w:szCs w:val="26"/>
        </w:rPr>
        <w:t>«Отчет»,</w:t>
      </w:r>
      <w:r w:rsidRPr="006F36D4">
        <w:rPr>
          <w:sz w:val="26"/>
          <w:szCs w:val="26"/>
        </w:rPr>
        <w:t xml:space="preserve"> после чего отчет начнет формироваться. Среднее время формирования отчета – 30-60 сек для одной загруженной компании. После того, как список отчето</w:t>
      </w:r>
      <w:r w:rsidR="00EF63A6" w:rsidRPr="006F36D4">
        <w:rPr>
          <w:sz w:val="26"/>
          <w:szCs w:val="26"/>
        </w:rPr>
        <w:t>в сформир</w:t>
      </w:r>
      <w:r w:rsidRPr="006F36D4">
        <w:rPr>
          <w:sz w:val="26"/>
          <w:szCs w:val="26"/>
        </w:rPr>
        <w:t xml:space="preserve">уется, система сообщит об этом </w:t>
      </w:r>
      <w:r w:rsidR="00C93BA9" w:rsidRPr="006F36D4">
        <w:rPr>
          <w:sz w:val="26"/>
          <w:szCs w:val="26"/>
        </w:rPr>
        <w:t xml:space="preserve">сообщением </w:t>
      </w:r>
      <w:r w:rsidRPr="006F36D4">
        <w:rPr>
          <w:b/>
          <w:sz w:val="26"/>
          <w:szCs w:val="26"/>
        </w:rPr>
        <w:t>«Отчет</w:t>
      </w:r>
      <w:r w:rsidR="00C93BA9" w:rsidRPr="006F36D4">
        <w:rPr>
          <w:b/>
          <w:sz w:val="26"/>
          <w:szCs w:val="26"/>
        </w:rPr>
        <w:t xml:space="preserve"> успешно</w:t>
      </w:r>
      <w:r w:rsidRPr="006F36D4">
        <w:rPr>
          <w:b/>
          <w:sz w:val="26"/>
          <w:szCs w:val="26"/>
        </w:rPr>
        <w:t xml:space="preserve"> сформирован», </w:t>
      </w:r>
      <w:r w:rsidRPr="006F36D4">
        <w:rPr>
          <w:sz w:val="26"/>
          <w:szCs w:val="26"/>
        </w:rPr>
        <w:t xml:space="preserve">и список отчетов </w:t>
      </w:r>
      <w:r w:rsidR="00C85247" w:rsidRPr="006F36D4">
        <w:rPr>
          <w:sz w:val="26"/>
          <w:szCs w:val="26"/>
        </w:rPr>
        <w:t>будет доступен для просмотра и скачивания</w:t>
      </w:r>
      <w:r w:rsidRPr="006F36D4">
        <w:rPr>
          <w:sz w:val="26"/>
          <w:szCs w:val="26"/>
        </w:rPr>
        <w:t xml:space="preserve"> в разделе </w:t>
      </w:r>
      <w:r w:rsidRPr="006F36D4">
        <w:rPr>
          <w:b/>
          <w:sz w:val="26"/>
          <w:szCs w:val="26"/>
        </w:rPr>
        <w:t>«Аналитические записки».</w:t>
      </w:r>
    </w:p>
    <w:p w14:paraId="1A4192A5" w14:textId="77777777" w:rsidR="00C85247" w:rsidRPr="006F36D4" w:rsidRDefault="00C85247" w:rsidP="002B4D0C">
      <w:pPr>
        <w:spacing w:line="360" w:lineRule="auto"/>
        <w:ind w:firstLine="708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Для удаления компании из списка пользователю необходимо нажать на кнопку со значком </w:t>
      </w:r>
      <w:r w:rsidRPr="006F36D4">
        <w:rPr>
          <w:b/>
          <w:sz w:val="26"/>
          <w:szCs w:val="26"/>
        </w:rPr>
        <w:t>[Крест]</w:t>
      </w:r>
      <w:r w:rsidRPr="006F36D4">
        <w:rPr>
          <w:sz w:val="26"/>
          <w:szCs w:val="26"/>
        </w:rPr>
        <w:t xml:space="preserve"> напротив конкретной компании, либо на кнопку </w:t>
      </w:r>
      <w:r w:rsidRPr="006F36D4">
        <w:rPr>
          <w:b/>
          <w:sz w:val="26"/>
          <w:szCs w:val="26"/>
        </w:rPr>
        <w:t>«Очистить»</w:t>
      </w:r>
      <w:r w:rsidRPr="006F36D4">
        <w:rPr>
          <w:sz w:val="26"/>
          <w:szCs w:val="26"/>
        </w:rPr>
        <w:t xml:space="preserve"> в случае необходимости удаления полного списка компаний.</w:t>
      </w:r>
    </w:p>
    <w:p w14:paraId="60A37325" w14:textId="77777777" w:rsidR="00550A0A" w:rsidRPr="006F36D4" w:rsidRDefault="00550A0A" w:rsidP="006D6D5B">
      <w:pPr>
        <w:ind w:left="708" w:hanging="708"/>
        <w:rPr>
          <w:sz w:val="26"/>
          <w:szCs w:val="26"/>
        </w:rPr>
      </w:pPr>
    </w:p>
    <w:p w14:paraId="79853CE9" w14:textId="6316C05B" w:rsidR="00F7293B" w:rsidRPr="006F36D4" w:rsidRDefault="00FF6CF2" w:rsidP="00CD7C07">
      <w:pPr>
        <w:pStyle w:val="6"/>
        <w:numPr>
          <w:ilvl w:val="2"/>
          <w:numId w:val="59"/>
        </w:numPr>
        <w:spacing w:line="360" w:lineRule="auto"/>
        <w:ind w:left="709"/>
        <w:rPr>
          <w:szCs w:val="26"/>
        </w:rPr>
      </w:pPr>
      <w:bookmarkStart w:id="278" w:name="_Toc167903410"/>
      <w:r w:rsidRPr="006F36D4">
        <w:rPr>
          <w:szCs w:val="26"/>
        </w:rPr>
        <w:t>Раздел «</w:t>
      </w:r>
      <w:r w:rsidR="00EA53A9" w:rsidRPr="006F36D4">
        <w:rPr>
          <w:szCs w:val="26"/>
        </w:rPr>
        <w:t>Аналитические записки</w:t>
      </w:r>
      <w:r w:rsidRPr="006F36D4">
        <w:rPr>
          <w:szCs w:val="26"/>
        </w:rPr>
        <w:t>»</w:t>
      </w:r>
      <w:bookmarkEnd w:id="278"/>
    </w:p>
    <w:p w14:paraId="077EBB1F" w14:textId="77777777" w:rsidR="00F75768" w:rsidRPr="006F36D4" w:rsidRDefault="00F75768" w:rsidP="00E76736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«Аналитические записки»</w:t>
      </w:r>
      <w:r w:rsidRPr="006F36D4">
        <w:rPr>
          <w:sz w:val="26"/>
          <w:szCs w:val="26"/>
        </w:rPr>
        <w:t xml:space="preserve"> пользователю предоставляется возможность просмотреть и скачать сформированные сводные отчеты по списку загруженных компаний.</w:t>
      </w:r>
    </w:p>
    <w:p w14:paraId="23DD4D22" w14:textId="77777777" w:rsidR="00F75768" w:rsidRPr="006F36D4" w:rsidRDefault="00F75768" w:rsidP="00E76736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Наборы отчетов группируются по дате формирования. При нажатии на </w:t>
      </w:r>
      <w:r w:rsidRPr="006F36D4">
        <w:rPr>
          <w:b/>
          <w:sz w:val="26"/>
          <w:szCs w:val="26"/>
        </w:rPr>
        <w:t>дату формирования отчетов</w:t>
      </w:r>
      <w:r w:rsidRPr="006F36D4">
        <w:rPr>
          <w:sz w:val="26"/>
          <w:szCs w:val="26"/>
        </w:rPr>
        <w:t>, раскрывается список компаний и сформированных по ним отчетов. Отчеты доступны для просмотра, скачивания, печати</w:t>
      </w:r>
      <w:r w:rsidR="00552A87" w:rsidRPr="006F36D4">
        <w:rPr>
          <w:sz w:val="26"/>
          <w:szCs w:val="26"/>
        </w:rPr>
        <w:t>, анализа</w:t>
      </w:r>
      <w:r w:rsidRPr="006F36D4">
        <w:rPr>
          <w:sz w:val="26"/>
          <w:szCs w:val="26"/>
        </w:rPr>
        <w:t xml:space="preserve"> и т.д. </w:t>
      </w:r>
    </w:p>
    <w:p w14:paraId="7BE4E604" w14:textId="77777777" w:rsidR="00115F0B" w:rsidRPr="006F36D4" w:rsidRDefault="00115F0B" w:rsidP="00095533">
      <w:pPr>
        <w:pStyle w:val="10"/>
        <w:rPr>
          <w:sz w:val="26"/>
          <w:szCs w:val="26"/>
        </w:rPr>
      </w:pPr>
    </w:p>
    <w:p w14:paraId="17593166" w14:textId="175D2F51" w:rsidR="00115F0B" w:rsidRPr="006F36D4" w:rsidRDefault="00AD47B6" w:rsidP="00115F0B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0F87BF8" wp14:editId="00B7E714">
            <wp:extent cx="5940425" cy="2912110"/>
            <wp:effectExtent l="0" t="0" r="3175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D8F7" w14:textId="77777777" w:rsidR="00871142" w:rsidRPr="006F36D4" w:rsidRDefault="00871142" w:rsidP="00115F0B">
      <w:pPr>
        <w:pStyle w:val="10"/>
        <w:ind w:firstLine="0"/>
        <w:rPr>
          <w:sz w:val="26"/>
          <w:szCs w:val="26"/>
        </w:rPr>
      </w:pPr>
    </w:p>
    <w:p w14:paraId="5B385D70" w14:textId="2AD100DE" w:rsidR="00871142" w:rsidRPr="006F36D4" w:rsidRDefault="00871142" w:rsidP="00CD7C07">
      <w:pPr>
        <w:pStyle w:val="2"/>
      </w:pPr>
      <w:bookmarkStart w:id="279" w:name="_Toc167903411"/>
      <w:r w:rsidRPr="006F36D4">
        <w:t>Аффилированнос</w:t>
      </w:r>
      <w:r w:rsidR="00B51D0F" w:rsidRPr="006F36D4">
        <w:t>ть</w:t>
      </w:r>
      <w:bookmarkEnd w:id="279"/>
    </w:p>
    <w:p w14:paraId="1C656622" w14:textId="77777777" w:rsidR="00871142" w:rsidRPr="006F36D4" w:rsidRDefault="00871142" w:rsidP="00871142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</w:t>
      </w:r>
      <w:r w:rsidR="00B51D0F" w:rsidRPr="006F36D4">
        <w:rPr>
          <w:b/>
          <w:sz w:val="26"/>
          <w:szCs w:val="26"/>
        </w:rPr>
        <w:t>Аффилированность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позволяет формировать и выгружать на локальный компьютер пользователя набор сводных отчетов </w:t>
      </w:r>
      <w:r w:rsidR="00B51D0F" w:rsidRPr="006F36D4">
        <w:rPr>
          <w:sz w:val="26"/>
          <w:szCs w:val="26"/>
        </w:rPr>
        <w:t xml:space="preserve">по аффилированности </w:t>
      </w:r>
      <w:r w:rsidRPr="006F36D4">
        <w:rPr>
          <w:sz w:val="26"/>
          <w:szCs w:val="26"/>
        </w:rPr>
        <w:t>в формате .</w:t>
      </w:r>
      <w:r w:rsidRPr="006F36D4">
        <w:rPr>
          <w:sz w:val="26"/>
          <w:szCs w:val="26"/>
          <w:lang w:val="en-US"/>
        </w:rPr>
        <w:t>pdf</w:t>
      </w:r>
      <w:r w:rsidRPr="006F36D4">
        <w:rPr>
          <w:sz w:val="26"/>
          <w:szCs w:val="26"/>
        </w:rPr>
        <w:t xml:space="preserve"> по списку</w:t>
      </w:r>
      <w:r w:rsidR="00B51D0F" w:rsidRPr="006F36D4">
        <w:rPr>
          <w:sz w:val="26"/>
          <w:szCs w:val="26"/>
        </w:rPr>
        <w:t xml:space="preserve"> физических лиц</w:t>
      </w:r>
      <w:r w:rsidRPr="006F36D4">
        <w:rPr>
          <w:sz w:val="26"/>
          <w:szCs w:val="26"/>
        </w:rPr>
        <w:t xml:space="preserve">. Список компаний формируется как </w:t>
      </w:r>
      <w:r w:rsidRPr="006F36D4">
        <w:rPr>
          <w:b/>
          <w:sz w:val="26"/>
          <w:szCs w:val="26"/>
        </w:rPr>
        <w:t xml:space="preserve">вручную </w:t>
      </w:r>
      <w:r w:rsidRPr="006F36D4">
        <w:rPr>
          <w:sz w:val="26"/>
          <w:szCs w:val="26"/>
        </w:rPr>
        <w:t xml:space="preserve">пользователем, так и возможна </w:t>
      </w:r>
      <w:r w:rsidRPr="006F36D4">
        <w:rPr>
          <w:b/>
          <w:sz w:val="26"/>
          <w:szCs w:val="26"/>
        </w:rPr>
        <w:t xml:space="preserve">загрузка списка из </w:t>
      </w:r>
      <w:r w:rsidRPr="006F36D4">
        <w:rPr>
          <w:b/>
          <w:sz w:val="26"/>
          <w:szCs w:val="26"/>
          <w:lang w:val="en-US"/>
        </w:rPr>
        <w:t>excel</w:t>
      </w:r>
      <w:r w:rsidRPr="006F36D4">
        <w:rPr>
          <w:b/>
          <w:sz w:val="26"/>
          <w:szCs w:val="26"/>
        </w:rPr>
        <w:t>-файла</w:t>
      </w:r>
      <w:r w:rsidRPr="006F36D4">
        <w:rPr>
          <w:sz w:val="26"/>
          <w:szCs w:val="26"/>
        </w:rPr>
        <w:t xml:space="preserve"> по заранее скачанному шаблону.</w:t>
      </w:r>
    </w:p>
    <w:p w14:paraId="790BF506" w14:textId="77777777" w:rsidR="00871142" w:rsidRPr="006F36D4" w:rsidRDefault="00871142" w:rsidP="00871142">
      <w:pPr>
        <w:pStyle w:val="10"/>
        <w:ind w:firstLine="708"/>
        <w:rPr>
          <w:sz w:val="26"/>
          <w:szCs w:val="26"/>
        </w:rPr>
      </w:pPr>
    </w:p>
    <w:p w14:paraId="5AC3DCBE" w14:textId="75E7B7DD" w:rsidR="00871142" w:rsidRPr="006F36D4" w:rsidRDefault="00871142" w:rsidP="00CD7C07">
      <w:pPr>
        <w:pStyle w:val="6"/>
        <w:numPr>
          <w:ilvl w:val="2"/>
          <w:numId w:val="63"/>
        </w:numPr>
        <w:spacing w:line="360" w:lineRule="auto"/>
        <w:ind w:left="709"/>
        <w:rPr>
          <w:szCs w:val="26"/>
        </w:rPr>
      </w:pPr>
      <w:bookmarkStart w:id="280" w:name="_Toc167903412"/>
      <w:r w:rsidRPr="006F36D4">
        <w:rPr>
          <w:szCs w:val="26"/>
        </w:rPr>
        <w:t xml:space="preserve">Раздел «Список </w:t>
      </w:r>
      <w:r w:rsidR="0098105B" w:rsidRPr="006F36D4">
        <w:rPr>
          <w:szCs w:val="26"/>
        </w:rPr>
        <w:t>физ. лиц</w:t>
      </w:r>
      <w:r w:rsidRPr="006F36D4">
        <w:rPr>
          <w:szCs w:val="26"/>
        </w:rPr>
        <w:t>»</w:t>
      </w:r>
      <w:bookmarkEnd w:id="280"/>
    </w:p>
    <w:p w14:paraId="26F83EB7" w14:textId="77777777" w:rsidR="00871142" w:rsidRPr="006F36D4" w:rsidRDefault="00871142" w:rsidP="00871142">
      <w:pPr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 xml:space="preserve">«Список </w:t>
      </w:r>
      <w:r w:rsidR="0098105B" w:rsidRPr="006F36D4">
        <w:rPr>
          <w:b/>
          <w:sz w:val="26"/>
          <w:szCs w:val="26"/>
        </w:rPr>
        <w:t>физ. лиц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пользователю предоставляется </w:t>
      </w:r>
      <w:r w:rsidR="0086120D" w:rsidRPr="006F36D4">
        <w:rPr>
          <w:sz w:val="26"/>
          <w:szCs w:val="26"/>
        </w:rPr>
        <w:t>возможность сформировать список физических лиц</w:t>
      </w:r>
      <w:r w:rsidRPr="006F36D4">
        <w:rPr>
          <w:sz w:val="26"/>
          <w:szCs w:val="26"/>
        </w:rPr>
        <w:t xml:space="preserve"> для пакетной обработки.</w:t>
      </w:r>
    </w:p>
    <w:p w14:paraId="1C8AB638" w14:textId="7A85E339" w:rsidR="00871142" w:rsidRPr="006F36D4" w:rsidRDefault="00871142" w:rsidP="00871142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1. Для ручного (поштучного) добавления </w:t>
      </w:r>
      <w:r w:rsidR="00543C19" w:rsidRPr="006F36D4">
        <w:rPr>
          <w:sz w:val="26"/>
          <w:szCs w:val="26"/>
        </w:rPr>
        <w:t>физических лиц</w:t>
      </w:r>
      <w:r w:rsidRPr="006F36D4">
        <w:rPr>
          <w:sz w:val="26"/>
          <w:szCs w:val="26"/>
        </w:rPr>
        <w:t xml:space="preserve"> в список необходимо ввести </w:t>
      </w:r>
      <w:r w:rsidR="00543C19" w:rsidRPr="006F36D4">
        <w:rPr>
          <w:sz w:val="26"/>
          <w:szCs w:val="26"/>
        </w:rPr>
        <w:t>ФИО</w:t>
      </w:r>
      <w:r w:rsidRPr="006F36D4">
        <w:rPr>
          <w:sz w:val="26"/>
          <w:szCs w:val="26"/>
        </w:rPr>
        <w:t xml:space="preserve"> или ИНН </w:t>
      </w:r>
      <w:r w:rsidR="00543C19" w:rsidRPr="006F36D4">
        <w:rPr>
          <w:sz w:val="26"/>
          <w:szCs w:val="26"/>
        </w:rPr>
        <w:t>физического лица</w:t>
      </w:r>
      <w:r w:rsidRPr="006F36D4">
        <w:rPr>
          <w:sz w:val="26"/>
          <w:szCs w:val="26"/>
        </w:rPr>
        <w:t xml:space="preserve"> в поле ввода </w:t>
      </w:r>
      <w:r w:rsidRPr="006F36D4">
        <w:rPr>
          <w:b/>
          <w:sz w:val="26"/>
          <w:szCs w:val="26"/>
        </w:rPr>
        <w:t>«Добавить</w:t>
      </w:r>
      <w:r w:rsidR="00543C19" w:rsidRPr="006F36D4">
        <w:rPr>
          <w:b/>
          <w:sz w:val="26"/>
          <w:szCs w:val="26"/>
        </w:rPr>
        <w:t xml:space="preserve"> физ</w:t>
      </w:r>
      <w:r w:rsidR="00D045E2" w:rsidRPr="006F36D4">
        <w:rPr>
          <w:b/>
          <w:sz w:val="26"/>
          <w:szCs w:val="26"/>
        </w:rPr>
        <w:t>.</w:t>
      </w:r>
      <w:r w:rsidR="0068169E">
        <w:rPr>
          <w:b/>
          <w:sz w:val="26"/>
          <w:szCs w:val="26"/>
        </w:rPr>
        <w:t xml:space="preserve"> </w:t>
      </w:r>
      <w:r w:rsidR="00543C19" w:rsidRPr="006F36D4">
        <w:rPr>
          <w:b/>
          <w:sz w:val="26"/>
          <w:szCs w:val="26"/>
        </w:rPr>
        <w:t>лицо</w:t>
      </w:r>
      <w:r w:rsidRPr="006F36D4">
        <w:rPr>
          <w:b/>
          <w:sz w:val="26"/>
          <w:szCs w:val="26"/>
        </w:rPr>
        <w:t>»,</w:t>
      </w:r>
      <w:r w:rsidRPr="006F36D4">
        <w:rPr>
          <w:sz w:val="26"/>
          <w:szCs w:val="26"/>
        </w:rPr>
        <w:t xml:space="preserve"> расположенное в правом верхнем углу страницы. Затем нажать на кнопку </w:t>
      </w:r>
      <w:r w:rsidRPr="006F36D4">
        <w:rPr>
          <w:b/>
          <w:sz w:val="26"/>
          <w:szCs w:val="26"/>
        </w:rPr>
        <w:t>«+»</w:t>
      </w:r>
      <w:r w:rsidRPr="006F36D4">
        <w:rPr>
          <w:sz w:val="26"/>
          <w:szCs w:val="26"/>
        </w:rPr>
        <w:t xml:space="preserve">, после чего </w:t>
      </w:r>
      <w:r w:rsidR="008C3DC9" w:rsidRPr="006F36D4">
        <w:rPr>
          <w:sz w:val="26"/>
          <w:szCs w:val="26"/>
        </w:rPr>
        <w:t>физическое лицо</w:t>
      </w:r>
      <w:r w:rsidRPr="006F36D4">
        <w:rPr>
          <w:sz w:val="26"/>
          <w:szCs w:val="26"/>
        </w:rPr>
        <w:t xml:space="preserve"> автоматически отобразится в списке. Если </w:t>
      </w:r>
      <w:r w:rsidR="00EF1A08" w:rsidRPr="006F36D4">
        <w:rPr>
          <w:sz w:val="26"/>
          <w:szCs w:val="26"/>
        </w:rPr>
        <w:t>ФИО</w:t>
      </w:r>
      <w:r w:rsidRPr="006F36D4">
        <w:rPr>
          <w:sz w:val="26"/>
          <w:szCs w:val="26"/>
        </w:rPr>
        <w:t xml:space="preserve"> или </w:t>
      </w:r>
      <w:r w:rsidR="00EF1A08" w:rsidRPr="006F36D4">
        <w:rPr>
          <w:sz w:val="26"/>
          <w:szCs w:val="26"/>
        </w:rPr>
        <w:t>ИНН</w:t>
      </w:r>
      <w:r w:rsidRPr="006F36D4">
        <w:rPr>
          <w:sz w:val="26"/>
          <w:szCs w:val="26"/>
        </w:rPr>
        <w:t xml:space="preserve"> введен</w:t>
      </w:r>
      <w:r w:rsidR="00EF1A08" w:rsidRPr="006F36D4">
        <w:rPr>
          <w:sz w:val="26"/>
          <w:szCs w:val="26"/>
        </w:rPr>
        <w:t>ы неверно, либо такого физического лица</w:t>
      </w:r>
      <w:r w:rsidRPr="006F36D4">
        <w:rPr>
          <w:sz w:val="26"/>
          <w:szCs w:val="26"/>
        </w:rPr>
        <w:t xml:space="preserve"> нет в базе</w:t>
      </w:r>
      <w:r w:rsidR="00EF1A08" w:rsidRPr="006F36D4">
        <w:rPr>
          <w:sz w:val="26"/>
          <w:szCs w:val="26"/>
        </w:rPr>
        <w:t xml:space="preserve"> (среди руководителей, учредителей, ИП, террористов)</w:t>
      </w:r>
      <w:r w:rsidRPr="006F36D4">
        <w:rPr>
          <w:sz w:val="26"/>
          <w:szCs w:val="26"/>
        </w:rPr>
        <w:t>, система выдаст сообщение об этом.</w:t>
      </w:r>
    </w:p>
    <w:p w14:paraId="107D3D9E" w14:textId="77777777" w:rsidR="00871142" w:rsidRPr="006F36D4" w:rsidRDefault="00871142" w:rsidP="00871142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2. Для автоматического добавления списк</w:t>
      </w:r>
      <w:r w:rsidR="00A657A0" w:rsidRPr="006F36D4">
        <w:rPr>
          <w:sz w:val="26"/>
          <w:szCs w:val="26"/>
        </w:rPr>
        <w:t>а физических лиц</w:t>
      </w:r>
      <w:r w:rsidRPr="006F36D4">
        <w:rPr>
          <w:sz w:val="26"/>
          <w:szCs w:val="26"/>
        </w:rPr>
        <w:t xml:space="preserve"> из файла необходимо:</w:t>
      </w:r>
    </w:p>
    <w:p w14:paraId="2FB17D83" w14:textId="77777777" w:rsidR="00871142" w:rsidRPr="006F36D4" w:rsidRDefault="00871142" w:rsidP="00871142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 xml:space="preserve">а) скачать шаблон файла, нажав на кнопку </w:t>
      </w:r>
      <w:r w:rsidRPr="006F36D4">
        <w:rPr>
          <w:b/>
          <w:sz w:val="26"/>
          <w:szCs w:val="26"/>
        </w:rPr>
        <w:t xml:space="preserve">«Скачать шаблон </w:t>
      </w:r>
      <w:r w:rsidRPr="006F36D4">
        <w:rPr>
          <w:b/>
          <w:sz w:val="26"/>
          <w:szCs w:val="26"/>
          <w:lang w:val="en-US"/>
        </w:rPr>
        <w:t>XLS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, а затем открыть его. Рабочее поле файла состоит из трех столбцов: ИНН, </w:t>
      </w:r>
      <w:r w:rsidR="002E0AAB" w:rsidRPr="006F36D4">
        <w:rPr>
          <w:sz w:val="26"/>
          <w:szCs w:val="26"/>
        </w:rPr>
        <w:t>ФИО</w:t>
      </w:r>
      <w:r w:rsidRPr="006F36D4">
        <w:rPr>
          <w:sz w:val="26"/>
          <w:szCs w:val="26"/>
        </w:rPr>
        <w:t xml:space="preserve">; первая строка является заголовком. </w:t>
      </w:r>
      <w:r w:rsidRPr="006F36D4">
        <w:rPr>
          <w:b/>
          <w:sz w:val="26"/>
          <w:szCs w:val="26"/>
        </w:rPr>
        <w:t>Пользователю необходимо заполнить эти столбцы нужными параметрами</w:t>
      </w:r>
      <w:r w:rsidR="002E0AAB" w:rsidRPr="006F36D4">
        <w:rPr>
          <w:b/>
          <w:sz w:val="26"/>
          <w:szCs w:val="26"/>
        </w:rPr>
        <w:t>.</w:t>
      </w:r>
      <w:r w:rsidRPr="006F36D4">
        <w:rPr>
          <w:sz w:val="26"/>
          <w:szCs w:val="26"/>
        </w:rPr>
        <w:t xml:space="preserve"> </w:t>
      </w:r>
    </w:p>
    <w:p w14:paraId="4728DD63" w14:textId="77777777" w:rsidR="00871142" w:rsidRPr="006F36D4" w:rsidRDefault="00871142" w:rsidP="00871142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б) заполненный </w:t>
      </w:r>
      <w:r w:rsidRPr="006F36D4">
        <w:rPr>
          <w:sz w:val="26"/>
          <w:szCs w:val="26"/>
          <w:lang w:val="en-US"/>
        </w:rPr>
        <w:t>excel</w:t>
      </w:r>
      <w:r w:rsidRPr="006F36D4">
        <w:rPr>
          <w:sz w:val="26"/>
          <w:szCs w:val="26"/>
        </w:rPr>
        <w:t xml:space="preserve">-файл необходимо загрузить в систему, перетащив его на поле </w:t>
      </w:r>
      <w:r w:rsidRPr="006F36D4">
        <w:rPr>
          <w:b/>
          <w:sz w:val="26"/>
          <w:szCs w:val="26"/>
        </w:rPr>
        <w:t>«Перетащите файл со списком сюда или выберите»</w:t>
      </w:r>
      <w:r w:rsidRPr="006F36D4">
        <w:rPr>
          <w:sz w:val="26"/>
          <w:szCs w:val="26"/>
        </w:rPr>
        <w:t xml:space="preserve"> или выбрать с локального компьютера.</w:t>
      </w:r>
    </w:p>
    <w:p w14:paraId="05C1EDCB" w14:textId="77777777" w:rsidR="00DD2CD1" w:rsidRPr="006F36D4" w:rsidRDefault="00DD2CD1" w:rsidP="00871142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</w:p>
    <w:p w14:paraId="7BCC3B84" w14:textId="6CECFC68" w:rsidR="00871142" w:rsidRPr="006F36D4" w:rsidRDefault="007170D1" w:rsidP="00DD2CD1">
      <w:pPr>
        <w:pStyle w:val="ae"/>
        <w:spacing w:line="360" w:lineRule="auto"/>
        <w:ind w:left="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1E380E4" wp14:editId="4E5E1B3A">
            <wp:extent cx="5940425" cy="290068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2EB0" w14:textId="77777777" w:rsidR="00871142" w:rsidRPr="006F36D4" w:rsidRDefault="00871142" w:rsidP="00871142">
      <w:pPr>
        <w:ind w:left="708" w:hanging="708"/>
        <w:rPr>
          <w:sz w:val="26"/>
          <w:szCs w:val="26"/>
        </w:rPr>
      </w:pPr>
    </w:p>
    <w:p w14:paraId="524FF9F7" w14:textId="77777777" w:rsidR="00871142" w:rsidRPr="006F36D4" w:rsidRDefault="00871142" w:rsidP="00871142">
      <w:pPr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случае успешной загрузки файла, в левом боковом меню отобразится прогруженный файл со значком в виде </w:t>
      </w:r>
      <w:r w:rsidRPr="006F36D4">
        <w:rPr>
          <w:b/>
          <w:sz w:val="26"/>
          <w:szCs w:val="26"/>
        </w:rPr>
        <w:t>скрепки</w:t>
      </w:r>
      <w:r w:rsidRPr="006F36D4">
        <w:rPr>
          <w:sz w:val="26"/>
          <w:szCs w:val="26"/>
        </w:rPr>
        <w:t xml:space="preserve">, а список </w:t>
      </w:r>
      <w:r w:rsidR="002E0AAB" w:rsidRPr="006F36D4">
        <w:rPr>
          <w:sz w:val="26"/>
          <w:szCs w:val="26"/>
        </w:rPr>
        <w:t>физических лиц</w:t>
      </w:r>
      <w:r w:rsidRPr="006F36D4">
        <w:rPr>
          <w:sz w:val="26"/>
          <w:szCs w:val="26"/>
        </w:rPr>
        <w:t xml:space="preserve"> дополнится </w:t>
      </w:r>
      <w:r w:rsidR="002E0AAB" w:rsidRPr="006F36D4">
        <w:rPr>
          <w:sz w:val="26"/>
          <w:szCs w:val="26"/>
        </w:rPr>
        <w:t>физическими лицами</w:t>
      </w:r>
      <w:r w:rsidRPr="006F36D4">
        <w:rPr>
          <w:sz w:val="26"/>
          <w:szCs w:val="26"/>
        </w:rPr>
        <w:t xml:space="preserve"> из файла. </w:t>
      </w:r>
    </w:p>
    <w:p w14:paraId="61356560" w14:textId="5A9C14A5" w:rsidR="00871142" w:rsidRPr="006F36D4" w:rsidRDefault="007170D1" w:rsidP="00113EC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FD47CC" wp14:editId="6F4C8EEB">
            <wp:extent cx="5940425" cy="287845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FC40" w14:textId="77777777" w:rsidR="00871142" w:rsidRPr="006F36D4" w:rsidRDefault="00871142" w:rsidP="00871142">
      <w:pPr>
        <w:ind w:left="708" w:hanging="708"/>
        <w:rPr>
          <w:sz w:val="26"/>
          <w:szCs w:val="26"/>
        </w:rPr>
      </w:pPr>
    </w:p>
    <w:p w14:paraId="1A9FFE11" w14:textId="77777777" w:rsidR="00871142" w:rsidRPr="006F36D4" w:rsidRDefault="00871142" w:rsidP="00871142">
      <w:pPr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Если загрузка неуспешна, система сообщит об этом, и необходимо проверить корректность ввода параметров </w:t>
      </w:r>
      <w:r w:rsidR="00932143" w:rsidRPr="006F36D4">
        <w:rPr>
          <w:sz w:val="26"/>
          <w:szCs w:val="26"/>
        </w:rPr>
        <w:t xml:space="preserve">ФИО и ИНН </w:t>
      </w:r>
      <w:r w:rsidRPr="006F36D4">
        <w:rPr>
          <w:sz w:val="26"/>
          <w:szCs w:val="26"/>
        </w:rPr>
        <w:t>в файле.</w:t>
      </w:r>
    </w:p>
    <w:p w14:paraId="06E28B5A" w14:textId="77777777" w:rsidR="007B352D" w:rsidRDefault="007B352D" w:rsidP="00932143">
      <w:pPr>
        <w:spacing w:line="360" w:lineRule="auto"/>
        <w:jc w:val="both"/>
        <w:rPr>
          <w:noProof/>
          <w:sz w:val="26"/>
          <w:szCs w:val="26"/>
        </w:rPr>
      </w:pPr>
    </w:p>
    <w:p w14:paraId="3C089F83" w14:textId="30D0E951" w:rsidR="00871142" w:rsidRPr="006F36D4" w:rsidRDefault="00EF41AD" w:rsidP="00932143">
      <w:pPr>
        <w:spacing w:line="360" w:lineRule="auto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9EE2514" wp14:editId="15A46CED">
            <wp:extent cx="5940425" cy="204724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37B0" w14:textId="77777777" w:rsidR="00871142" w:rsidRPr="006F36D4" w:rsidRDefault="00871142" w:rsidP="00871142">
      <w:pPr>
        <w:spacing w:line="360" w:lineRule="auto"/>
        <w:jc w:val="both"/>
        <w:rPr>
          <w:sz w:val="26"/>
          <w:szCs w:val="26"/>
        </w:rPr>
      </w:pPr>
      <w:r w:rsidRPr="006F36D4">
        <w:rPr>
          <w:noProof/>
          <w:sz w:val="26"/>
          <w:szCs w:val="26"/>
        </w:rPr>
        <w:t xml:space="preserve"> </w:t>
      </w:r>
    </w:p>
    <w:p w14:paraId="68511F45" w14:textId="77777777" w:rsidR="00871142" w:rsidRPr="006F36D4" w:rsidRDefault="00871142" w:rsidP="00871142">
      <w:pPr>
        <w:spacing w:line="360" w:lineRule="auto"/>
        <w:ind w:firstLine="708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Для запуска формирования списка отчетов</w:t>
      </w:r>
      <w:r w:rsidR="00A81F65" w:rsidRPr="006F36D4">
        <w:rPr>
          <w:sz w:val="26"/>
          <w:szCs w:val="26"/>
        </w:rPr>
        <w:t xml:space="preserve"> по аффилированности </w:t>
      </w:r>
      <w:r w:rsidRPr="006F36D4">
        <w:rPr>
          <w:sz w:val="26"/>
          <w:szCs w:val="26"/>
        </w:rPr>
        <w:t xml:space="preserve">необходимо нажать на кнопку </w:t>
      </w:r>
      <w:r w:rsidRPr="006F36D4">
        <w:rPr>
          <w:b/>
          <w:sz w:val="26"/>
          <w:szCs w:val="26"/>
        </w:rPr>
        <w:t>«Отчет»,</w:t>
      </w:r>
      <w:r w:rsidRPr="006F36D4">
        <w:rPr>
          <w:sz w:val="26"/>
          <w:szCs w:val="26"/>
        </w:rPr>
        <w:t xml:space="preserve"> после чего отчет</w:t>
      </w:r>
      <w:r w:rsidR="00A81F65" w:rsidRPr="006F36D4">
        <w:rPr>
          <w:sz w:val="26"/>
          <w:szCs w:val="26"/>
        </w:rPr>
        <w:t>ы</w:t>
      </w:r>
      <w:r w:rsidRPr="006F36D4">
        <w:rPr>
          <w:sz w:val="26"/>
          <w:szCs w:val="26"/>
        </w:rPr>
        <w:t xml:space="preserve"> начн</w:t>
      </w:r>
      <w:r w:rsidR="00A81F65" w:rsidRPr="006F36D4">
        <w:rPr>
          <w:sz w:val="26"/>
          <w:szCs w:val="26"/>
        </w:rPr>
        <w:t>ут выполняться</w:t>
      </w:r>
      <w:r w:rsidRPr="006F36D4">
        <w:rPr>
          <w:sz w:val="26"/>
          <w:szCs w:val="26"/>
        </w:rPr>
        <w:t xml:space="preserve">. Среднее время формирования отчета – </w:t>
      </w:r>
      <w:r w:rsidR="002F4A2B" w:rsidRPr="006F36D4">
        <w:rPr>
          <w:sz w:val="26"/>
          <w:szCs w:val="26"/>
        </w:rPr>
        <w:t>3</w:t>
      </w:r>
      <w:r w:rsidR="00C56B1C" w:rsidRPr="006F36D4">
        <w:rPr>
          <w:sz w:val="26"/>
          <w:szCs w:val="26"/>
        </w:rPr>
        <w:t>-</w:t>
      </w:r>
      <w:r w:rsidR="00B84DF9" w:rsidRPr="006F36D4">
        <w:rPr>
          <w:sz w:val="26"/>
          <w:szCs w:val="26"/>
        </w:rPr>
        <w:t>8</w:t>
      </w:r>
      <w:r w:rsidRPr="006F36D4">
        <w:rPr>
          <w:sz w:val="26"/>
          <w:szCs w:val="26"/>
        </w:rPr>
        <w:t xml:space="preserve"> сек для одно</w:t>
      </w:r>
      <w:r w:rsidR="00C56B1C" w:rsidRPr="006F36D4">
        <w:rPr>
          <w:sz w:val="26"/>
          <w:szCs w:val="26"/>
        </w:rPr>
        <w:t>го загруженного физического лица</w:t>
      </w:r>
      <w:r w:rsidRPr="006F36D4">
        <w:rPr>
          <w:sz w:val="26"/>
          <w:szCs w:val="26"/>
        </w:rPr>
        <w:t xml:space="preserve">. После того, как список отчетов сформируется, система сообщит об этом сообщением </w:t>
      </w:r>
      <w:r w:rsidRPr="006F36D4">
        <w:rPr>
          <w:b/>
          <w:sz w:val="26"/>
          <w:szCs w:val="26"/>
        </w:rPr>
        <w:t xml:space="preserve">«Отчет успешно сформирован», </w:t>
      </w:r>
      <w:r w:rsidRPr="006F36D4">
        <w:rPr>
          <w:sz w:val="26"/>
          <w:szCs w:val="26"/>
        </w:rPr>
        <w:t xml:space="preserve">и список отчетов будет доступен для просмотра и скачивания в разделе </w:t>
      </w:r>
      <w:r w:rsidRPr="006F36D4">
        <w:rPr>
          <w:b/>
          <w:sz w:val="26"/>
          <w:szCs w:val="26"/>
        </w:rPr>
        <w:t>«</w:t>
      </w:r>
      <w:r w:rsidR="00AE4983" w:rsidRPr="006F36D4">
        <w:rPr>
          <w:b/>
          <w:sz w:val="26"/>
          <w:szCs w:val="26"/>
        </w:rPr>
        <w:t>Результаты проверки</w:t>
      </w:r>
      <w:r w:rsidRPr="006F36D4">
        <w:rPr>
          <w:b/>
          <w:sz w:val="26"/>
          <w:szCs w:val="26"/>
        </w:rPr>
        <w:t>».</w:t>
      </w:r>
    </w:p>
    <w:p w14:paraId="0B298D16" w14:textId="77777777" w:rsidR="00871142" w:rsidRPr="006F36D4" w:rsidRDefault="00871142" w:rsidP="00871142">
      <w:pPr>
        <w:spacing w:line="360" w:lineRule="auto"/>
        <w:ind w:firstLine="708"/>
        <w:jc w:val="both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 xml:space="preserve">Для удаления </w:t>
      </w:r>
      <w:r w:rsidR="00AE4983" w:rsidRPr="006F36D4">
        <w:rPr>
          <w:sz w:val="26"/>
          <w:szCs w:val="26"/>
        </w:rPr>
        <w:t>физического лица</w:t>
      </w:r>
      <w:r w:rsidRPr="006F36D4">
        <w:rPr>
          <w:sz w:val="26"/>
          <w:szCs w:val="26"/>
        </w:rPr>
        <w:t xml:space="preserve"> из списка пользователю необходимо нажать на кнопку со значком </w:t>
      </w:r>
      <w:r w:rsidRPr="006F36D4">
        <w:rPr>
          <w:b/>
          <w:sz w:val="26"/>
          <w:szCs w:val="26"/>
        </w:rPr>
        <w:t>[Крест]</w:t>
      </w:r>
      <w:r w:rsidR="00EA06C4" w:rsidRPr="006F36D4">
        <w:rPr>
          <w:sz w:val="26"/>
          <w:szCs w:val="26"/>
        </w:rPr>
        <w:t xml:space="preserve"> напротив конкретного ФИО</w:t>
      </w:r>
      <w:r w:rsidRPr="006F36D4">
        <w:rPr>
          <w:sz w:val="26"/>
          <w:szCs w:val="26"/>
        </w:rPr>
        <w:t xml:space="preserve">, либо на кнопку </w:t>
      </w:r>
      <w:r w:rsidRPr="006F36D4">
        <w:rPr>
          <w:b/>
          <w:sz w:val="26"/>
          <w:szCs w:val="26"/>
        </w:rPr>
        <w:t>«Очистить»</w:t>
      </w:r>
      <w:r w:rsidRPr="006F36D4">
        <w:rPr>
          <w:sz w:val="26"/>
          <w:szCs w:val="26"/>
        </w:rPr>
        <w:t xml:space="preserve"> в случае необходимости удаления полного списка </w:t>
      </w:r>
      <w:r w:rsidR="00EA06C4" w:rsidRPr="006F36D4">
        <w:rPr>
          <w:sz w:val="26"/>
          <w:szCs w:val="26"/>
        </w:rPr>
        <w:t>физических лиц</w:t>
      </w:r>
      <w:r w:rsidRPr="006F36D4">
        <w:rPr>
          <w:sz w:val="26"/>
          <w:szCs w:val="26"/>
        </w:rPr>
        <w:t>.</w:t>
      </w:r>
    </w:p>
    <w:p w14:paraId="54163180" w14:textId="77777777" w:rsidR="00871142" w:rsidRPr="006F36D4" w:rsidRDefault="00871142" w:rsidP="00871142">
      <w:pPr>
        <w:ind w:left="708" w:hanging="708"/>
        <w:rPr>
          <w:sz w:val="26"/>
          <w:szCs w:val="26"/>
        </w:rPr>
      </w:pPr>
    </w:p>
    <w:p w14:paraId="7275D14A" w14:textId="74BBD55D" w:rsidR="00871142" w:rsidRPr="006F36D4" w:rsidRDefault="00871142" w:rsidP="00CD7C07">
      <w:pPr>
        <w:pStyle w:val="6"/>
        <w:numPr>
          <w:ilvl w:val="2"/>
          <w:numId w:val="61"/>
        </w:numPr>
        <w:spacing w:line="360" w:lineRule="auto"/>
        <w:ind w:left="709"/>
        <w:rPr>
          <w:szCs w:val="26"/>
        </w:rPr>
      </w:pPr>
      <w:bookmarkStart w:id="281" w:name="_Toc167903413"/>
      <w:bookmarkStart w:id="282" w:name="_Hlk167372003"/>
      <w:r w:rsidRPr="006F36D4">
        <w:rPr>
          <w:szCs w:val="26"/>
        </w:rPr>
        <w:t>Раздел «</w:t>
      </w:r>
      <w:r w:rsidR="008034F4" w:rsidRPr="006F36D4">
        <w:rPr>
          <w:szCs w:val="26"/>
        </w:rPr>
        <w:t>Результаты проверки</w:t>
      </w:r>
      <w:r w:rsidRPr="006F36D4">
        <w:rPr>
          <w:szCs w:val="26"/>
        </w:rPr>
        <w:t>»</w:t>
      </w:r>
      <w:bookmarkEnd w:id="281"/>
    </w:p>
    <w:bookmarkEnd w:id="282"/>
    <w:p w14:paraId="2CEB0343" w14:textId="77777777" w:rsidR="00871142" w:rsidRPr="006F36D4" w:rsidRDefault="00871142" w:rsidP="00871142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</w:t>
      </w:r>
      <w:r w:rsidR="008034F4" w:rsidRPr="006F36D4">
        <w:rPr>
          <w:b/>
          <w:sz w:val="26"/>
          <w:szCs w:val="26"/>
        </w:rPr>
        <w:t>Результаты проверки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пользователю предоставляется возможность просмо</w:t>
      </w:r>
      <w:r w:rsidR="00A81184" w:rsidRPr="006F36D4">
        <w:rPr>
          <w:sz w:val="26"/>
          <w:szCs w:val="26"/>
        </w:rPr>
        <w:t xml:space="preserve">треть и скачать сформированные </w:t>
      </w:r>
      <w:r w:rsidRPr="006F36D4">
        <w:rPr>
          <w:sz w:val="26"/>
          <w:szCs w:val="26"/>
        </w:rPr>
        <w:t xml:space="preserve">отчеты </w:t>
      </w:r>
      <w:r w:rsidR="00A81184" w:rsidRPr="006F36D4">
        <w:rPr>
          <w:sz w:val="26"/>
          <w:szCs w:val="26"/>
        </w:rPr>
        <w:t xml:space="preserve">по аффилированности </w:t>
      </w:r>
      <w:r w:rsidRPr="006F36D4">
        <w:rPr>
          <w:sz w:val="26"/>
          <w:szCs w:val="26"/>
        </w:rPr>
        <w:t xml:space="preserve">по списку загруженных </w:t>
      </w:r>
      <w:r w:rsidR="00A81184" w:rsidRPr="006F36D4">
        <w:rPr>
          <w:sz w:val="26"/>
          <w:szCs w:val="26"/>
        </w:rPr>
        <w:t>физических лиц</w:t>
      </w:r>
      <w:r w:rsidRPr="006F36D4">
        <w:rPr>
          <w:sz w:val="26"/>
          <w:szCs w:val="26"/>
        </w:rPr>
        <w:t>.</w:t>
      </w:r>
    </w:p>
    <w:p w14:paraId="4EE8F316" w14:textId="77777777" w:rsidR="00871142" w:rsidRPr="006F36D4" w:rsidRDefault="00871142" w:rsidP="00871142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Наборы отчетов группируются по дате формирования. При нажатии на </w:t>
      </w:r>
      <w:r w:rsidRPr="006F36D4">
        <w:rPr>
          <w:b/>
          <w:sz w:val="26"/>
          <w:szCs w:val="26"/>
        </w:rPr>
        <w:t>дату формирования отчетов</w:t>
      </w:r>
      <w:r w:rsidRPr="006F36D4">
        <w:rPr>
          <w:sz w:val="26"/>
          <w:szCs w:val="26"/>
        </w:rPr>
        <w:t xml:space="preserve">, раскрывается список </w:t>
      </w:r>
      <w:r w:rsidR="004039F5" w:rsidRPr="006F36D4">
        <w:rPr>
          <w:sz w:val="26"/>
          <w:szCs w:val="26"/>
        </w:rPr>
        <w:t>физических лиц</w:t>
      </w:r>
      <w:r w:rsidRPr="006F36D4">
        <w:rPr>
          <w:sz w:val="26"/>
          <w:szCs w:val="26"/>
        </w:rPr>
        <w:t xml:space="preserve"> и сформированных по ним отчетов. Отчеты доступны для просмотра, скачивания, печати, анализа и т.д. </w:t>
      </w:r>
    </w:p>
    <w:p w14:paraId="59C27359" w14:textId="77777777" w:rsidR="007B352D" w:rsidRDefault="007B352D" w:rsidP="00933CCB">
      <w:pPr>
        <w:pStyle w:val="10"/>
        <w:ind w:firstLine="0"/>
        <w:rPr>
          <w:noProof/>
          <w:sz w:val="26"/>
          <w:szCs w:val="26"/>
        </w:rPr>
      </w:pPr>
    </w:p>
    <w:p w14:paraId="13D00DCD" w14:textId="59938711" w:rsidR="00871142" w:rsidRPr="006F36D4" w:rsidRDefault="00006E98" w:rsidP="00933CCB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70C04BFB" wp14:editId="34CA6144">
            <wp:extent cx="5940425" cy="289877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E3D9A" w14:textId="77777777" w:rsidR="00115F0B" w:rsidRPr="006F36D4" w:rsidRDefault="00115F0B" w:rsidP="00933CCB">
      <w:pPr>
        <w:pStyle w:val="10"/>
        <w:ind w:firstLine="0"/>
        <w:rPr>
          <w:sz w:val="26"/>
          <w:szCs w:val="26"/>
        </w:rPr>
      </w:pPr>
    </w:p>
    <w:p w14:paraId="4A7E0567" w14:textId="06DE110C" w:rsidR="00EA53A9" w:rsidRPr="006F36D4" w:rsidRDefault="00EA53A9" w:rsidP="00CD7C07">
      <w:pPr>
        <w:pStyle w:val="2"/>
      </w:pPr>
      <w:bookmarkStart w:id="283" w:name="_Toc167903414"/>
      <w:r w:rsidRPr="006F36D4">
        <w:t>Мониторинг</w:t>
      </w:r>
      <w:bookmarkEnd w:id="283"/>
    </w:p>
    <w:p w14:paraId="5FA20CB2" w14:textId="77777777" w:rsidR="00160717" w:rsidRPr="006F36D4" w:rsidRDefault="00552A87" w:rsidP="00E76736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«Мониторинг»</w:t>
      </w:r>
      <w:r w:rsidRPr="006F36D4">
        <w:rPr>
          <w:sz w:val="26"/>
          <w:szCs w:val="26"/>
        </w:rPr>
        <w:t xml:space="preserve"> позволяет организовать отслеживание всей новой информации по компаниям по определенному списку параметров. </w:t>
      </w:r>
      <w:r w:rsidR="009E4ABC" w:rsidRPr="006F36D4">
        <w:rPr>
          <w:sz w:val="26"/>
          <w:szCs w:val="26"/>
        </w:rPr>
        <w:t xml:space="preserve">При поступлении новой информации в системе производится проверка списков компаний, поставленных </w:t>
      </w:r>
      <w:r w:rsidR="00A63FDA" w:rsidRPr="006F36D4">
        <w:rPr>
          <w:sz w:val="26"/>
          <w:szCs w:val="26"/>
        </w:rPr>
        <w:t>на мониторинг</w:t>
      </w:r>
      <w:r w:rsidR="009E4ABC" w:rsidRPr="006F36D4">
        <w:rPr>
          <w:sz w:val="26"/>
          <w:szCs w:val="26"/>
        </w:rPr>
        <w:t xml:space="preserve"> по выбранным параметрам, и в случае поступления новых записей или каких-либо изменений, результаты мониторинга отображаются в разделе </w:t>
      </w:r>
      <w:r w:rsidR="009E4ABC" w:rsidRPr="006F36D4">
        <w:rPr>
          <w:b/>
          <w:sz w:val="26"/>
          <w:szCs w:val="26"/>
        </w:rPr>
        <w:t>«Результаты».</w:t>
      </w:r>
    </w:p>
    <w:p w14:paraId="66CDDF0E" w14:textId="0BB16B53" w:rsidR="00E46D61" w:rsidRDefault="009B1E15" w:rsidP="00E46D61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BDAB53" wp14:editId="65814030">
            <wp:extent cx="5940425" cy="3714750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D71E" w14:textId="77777777" w:rsidR="007B7C2F" w:rsidRPr="006F36D4" w:rsidRDefault="007B7C2F" w:rsidP="00E46D61">
      <w:pPr>
        <w:pStyle w:val="10"/>
        <w:ind w:firstLine="0"/>
        <w:rPr>
          <w:sz w:val="26"/>
          <w:szCs w:val="26"/>
        </w:rPr>
      </w:pPr>
    </w:p>
    <w:p w14:paraId="02F3067D" w14:textId="69697270" w:rsidR="00EA53A9" w:rsidRPr="006F36D4" w:rsidRDefault="00FF6CF2" w:rsidP="00CD7C07">
      <w:pPr>
        <w:pStyle w:val="6"/>
        <w:numPr>
          <w:ilvl w:val="2"/>
          <w:numId w:val="63"/>
        </w:numPr>
        <w:spacing w:line="360" w:lineRule="auto"/>
        <w:ind w:left="709"/>
        <w:rPr>
          <w:szCs w:val="26"/>
        </w:rPr>
      </w:pPr>
      <w:bookmarkStart w:id="284" w:name="_Ref115337558"/>
      <w:bookmarkStart w:id="285" w:name="_Ref115337762"/>
      <w:bookmarkStart w:id="286" w:name="_Toc167903415"/>
      <w:r w:rsidRPr="006F36D4">
        <w:rPr>
          <w:szCs w:val="26"/>
        </w:rPr>
        <w:t>Раздел «</w:t>
      </w:r>
      <w:r w:rsidR="00EA53A9" w:rsidRPr="006F36D4">
        <w:rPr>
          <w:szCs w:val="26"/>
        </w:rPr>
        <w:t>Список компаний</w:t>
      </w:r>
      <w:r w:rsidRPr="006F36D4">
        <w:rPr>
          <w:szCs w:val="26"/>
        </w:rPr>
        <w:t>»</w:t>
      </w:r>
      <w:bookmarkEnd w:id="284"/>
      <w:bookmarkEnd w:id="285"/>
      <w:bookmarkEnd w:id="286"/>
    </w:p>
    <w:p w14:paraId="404C9A30" w14:textId="77777777" w:rsidR="00E93C8E" w:rsidRPr="006F36D4" w:rsidRDefault="00E93C8E" w:rsidP="00E93C8E">
      <w:pPr>
        <w:rPr>
          <w:sz w:val="26"/>
          <w:szCs w:val="26"/>
        </w:rPr>
      </w:pPr>
    </w:p>
    <w:p w14:paraId="55C406CB" w14:textId="77777777" w:rsidR="00030C47" w:rsidRPr="006F36D4" w:rsidRDefault="00E93C8E" w:rsidP="00C9261A">
      <w:pPr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«Список компаний»</w:t>
      </w:r>
      <w:r w:rsidR="00030C47" w:rsidRPr="006F36D4">
        <w:rPr>
          <w:sz w:val="26"/>
          <w:szCs w:val="26"/>
        </w:rPr>
        <w:t xml:space="preserve"> загружаются списки компаний для мониторинга, и в последствии запускается процесс мониторинга.</w:t>
      </w:r>
    </w:p>
    <w:p w14:paraId="5C45850B" w14:textId="77777777" w:rsidR="00BA3888" w:rsidRPr="006F36D4" w:rsidRDefault="00BA3888" w:rsidP="00BA3888">
      <w:pPr>
        <w:spacing w:line="360" w:lineRule="auto"/>
        <w:ind w:firstLine="851"/>
        <w:jc w:val="both"/>
        <w:rPr>
          <w:sz w:val="26"/>
          <w:szCs w:val="26"/>
        </w:rPr>
      </w:pPr>
    </w:p>
    <w:p w14:paraId="720DD507" w14:textId="306F01F4" w:rsidR="00030C47" w:rsidRPr="006F36D4" w:rsidRDefault="005236FB" w:rsidP="00BA3888">
      <w:pPr>
        <w:spacing w:line="360" w:lineRule="auto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7A6AB20" wp14:editId="5C1640F6">
            <wp:extent cx="5940425" cy="272859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6C2D" w14:textId="77777777" w:rsidR="00DB33FA" w:rsidRPr="006F36D4" w:rsidRDefault="00DB33FA" w:rsidP="00DB33FA">
      <w:pPr>
        <w:spacing w:line="360" w:lineRule="auto"/>
        <w:ind w:firstLine="993"/>
        <w:jc w:val="both"/>
        <w:rPr>
          <w:sz w:val="26"/>
          <w:szCs w:val="26"/>
        </w:rPr>
      </w:pPr>
    </w:p>
    <w:p w14:paraId="32ECACED" w14:textId="77777777" w:rsidR="00DB33FA" w:rsidRPr="006F36D4" w:rsidRDefault="00DB33FA" w:rsidP="00C9261A">
      <w:pPr>
        <w:pStyle w:val="ae"/>
        <w:numPr>
          <w:ilvl w:val="0"/>
          <w:numId w:val="21"/>
        </w:numPr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 xml:space="preserve">Для ручного (поштучного) добавления компаний в список необходимо ввести ОГРН или ИНН компании в поле ввода </w:t>
      </w:r>
      <w:r w:rsidRPr="006F36D4">
        <w:rPr>
          <w:b/>
          <w:sz w:val="26"/>
          <w:szCs w:val="26"/>
        </w:rPr>
        <w:t>«Добавить компанию»,</w:t>
      </w:r>
      <w:r w:rsidRPr="006F36D4">
        <w:rPr>
          <w:sz w:val="26"/>
          <w:szCs w:val="26"/>
        </w:rPr>
        <w:t xml:space="preserve"> расположенное в правом верхнем углу страницы. Затем нажать на кнопку </w:t>
      </w:r>
      <w:r w:rsidRPr="006F36D4">
        <w:rPr>
          <w:b/>
          <w:sz w:val="26"/>
          <w:szCs w:val="26"/>
        </w:rPr>
        <w:t>«+»</w:t>
      </w:r>
      <w:r w:rsidRPr="006F36D4">
        <w:rPr>
          <w:sz w:val="26"/>
          <w:szCs w:val="26"/>
        </w:rPr>
        <w:t xml:space="preserve">, после чего на экране появится окно </w:t>
      </w:r>
      <w:r w:rsidRPr="006F36D4">
        <w:rPr>
          <w:b/>
          <w:sz w:val="26"/>
          <w:szCs w:val="26"/>
        </w:rPr>
        <w:t>«Добавление компании»,</w:t>
      </w:r>
      <w:r w:rsidRPr="006F36D4">
        <w:rPr>
          <w:sz w:val="26"/>
          <w:szCs w:val="26"/>
        </w:rPr>
        <w:t xml:space="preserve"> где необходимо либо выбрать уже существующий список, в который требуется добавить компанию, либо создать новый список. Далее необходимо нажать кнопку </w:t>
      </w:r>
      <w:r w:rsidRPr="006F36D4">
        <w:rPr>
          <w:b/>
          <w:sz w:val="26"/>
          <w:szCs w:val="26"/>
        </w:rPr>
        <w:t>«Ок».</w:t>
      </w:r>
    </w:p>
    <w:p w14:paraId="3CB2CAE0" w14:textId="7087B252" w:rsidR="00DB33FA" w:rsidRPr="006F36D4" w:rsidRDefault="00EE7D12" w:rsidP="00DB33FA">
      <w:pPr>
        <w:pStyle w:val="ae"/>
        <w:spacing w:line="360" w:lineRule="auto"/>
        <w:ind w:left="1211" w:hanging="1211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0D0DFEA" wp14:editId="082ACBAF">
            <wp:extent cx="4473328" cy="3756986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D7DB" w14:textId="77777777" w:rsidR="006A190B" w:rsidRPr="006F36D4" w:rsidRDefault="006A190B" w:rsidP="006A190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</w:p>
    <w:p w14:paraId="3DEEB64A" w14:textId="77777777" w:rsidR="00F82027" w:rsidRPr="006F36D4" w:rsidRDefault="00F82027" w:rsidP="006A190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Если ИНН или ОГРН введен неверно, либо такой компании нет в базе, система выдаст сообщение об этом.</w:t>
      </w:r>
    </w:p>
    <w:p w14:paraId="09D40489" w14:textId="77777777" w:rsidR="00F82027" w:rsidRPr="006F36D4" w:rsidRDefault="00F82027" w:rsidP="006A190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В случае успешного результата компания добавится в выбранный список компаний.</w:t>
      </w:r>
    </w:p>
    <w:p w14:paraId="25BEB278" w14:textId="77777777" w:rsidR="00994D7B" w:rsidRPr="006F36D4" w:rsidRDefault="00994D7B" w:rsidP="006A190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2. Для автоматического добавления компаний списком из файла необходимо:</w:t>
      </w:r>
    </w:p>
    <w:p w14:paraId="1FD17000" w14:textId="77777777" w:rsidR="00994D7B" w:rsidRPr="006F36D4" w:rsidRDefault="00994D7B" w:rsidP="006A190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а) скачать шаблон файла, нажав на кнопку </w:t>
      </w:r>
      <w:r w:rsidRPr="006F36D4">
        <w:rPr>
          <w:b/>
          <w:sz w:val="26"/>
          <w:szCs w:val="26"/>
        </w:rPr>
        <w:t xml:space="preserve">«Скачать шаблон </w:t>
      </w:r>
      <w:r w:rsidRPr="006F36D4">
        <w:rPr>
          <w:b/>
          <w:sz w:val="26"/>
          <w:szCs w:val="26"/>
          <w:lang w:val="en-US"/>
        </w:rPr>
        <w:t>XLS</w:t>
      </w:r>
      <w:r w:rsidRPr="006F36D4">
        <w:rPr>
          <w:b/>
          <w:sz w:val="26"/>
          <w:szCs w:val="26"/>
        </w:rPr>
        <w:t>»,</w:t>
      </w:r>
      <w:r w:rsidRPr="006F36D4">
        <w:rPr>
          <w:sz w:val="26"/>
          <w:szCs w:val="26"/>
        </w:rPr>
        <w:t xml:space="preserve"> а затем открыть его. Рабочее поле файла состоит из трех столбцов: ИНН, ОГРН, КПП; первая строка является заголовком. </w:t>
      </w:r>
      <w:r w:rsidRPr="006F36D4">
        <w:rPr>
          <w:b/>
          <w:sz w:val="26"/>
          <w:szCs w:val="26"/>
        </w:rPr>
        <w:t>Пользователю необходимо заполнить эти столбцы нужными параметрами компаний, причем один из параметров: ИНН или ОГРН – должен быть заполнен обязательно.</w:t>
      </w:r>
      <w:r w:rsidRPr="006F36D4">
        <w:rPr>
          <w:sz w:val="26"/>
          <w:szCs w:val="26"/>
        </w:rPr>
        <w:t xml:space="preserve"> </w:t>
      </w:r>
    </w:p>
    <w:p w14:paraId="40C271A3" w14:textId="77777777" w:rsidR="00994D7B" w:rsidRPr="006F36D4" w:rsidRDefault="00994D7B" w:rsidP="006A190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 xml:space="preserve">б) заполненный </w:t>
      </w:r>
      <w:r w:rsidRPr="006F36D4">
        <w:rPr>
          <w:sz w:val="26"/>
          <w:szCs w:val="26"/>
          <w:lang w:val="en-US"/>
        </w:rPr>
        <w:t>excel</w:t>
      </w:r>
      <w:r w:rsidRPr="006F36D4">
        <w:rPr>
          <w:sz w:val="26"/>
          <w:szCs w:val="26"/>
        </w:rPr>
        <w:t xml:space="preserve">-файл необходимо загрузить в систему, перетащив его на поле </w:t>
      </w:r>
      <w:r w:rsidRPr="006F36D4">
        <w:rPr>
          <w:b/>
          <w:sz w:val="26"/>
          <w:szCs w:val="26"/>
        </w:rPr>
        <w:t>«Перетащите</w:t>
      </w:r>
      <w:r w:rsidR="006A190B" w:rsidRPr="006F36D4">
        <w:rPr>
          <w:b/>
          <w:sz w:val="26"/>
          <w:szCs w:val="26"/>
        </w:rPr>
        <w:t xml:space="preserve"> файл со списком сюда или выбери</w:t>
      </w:r>
      <w:r w:rsidRPr="006F36D4">
        <w:rPr>
          <w:b/>
          <w:sz w:val="26"/>
          <w:szCs w:val="26"/>
        </w:rPr>
        <w:t>те»</w:t>
      </w:r>
      <w:r w:rsidRPr="006F36D4">
        <w:rPr>
          <w:sz w:val="26"/>
          <w:szCs w:val="26"/>
        </w:rPr>
        <w:t xml:space="preserve"> или выбрать с локального компьютера.</w:t>
      </w:r>
    </w:p>
    <w:p w14:paraId="7E8E588C" w14:textId="77777777" w:rsidR="00994D7B" w:rsidRPr="006F36D4" w:rsidRDefault="00994D7B" w:rsidP="006A190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Если ИНН или ОГРН введен неверно, либо такой компании нет в базе, система выдаст сообщение об этом.</w:t>
      </w:r>
    </w:p>
    <w:p w14:paraId="35E7E700" w14:textId="77777777" w:rsidR="00152AFF" w:rsidRPr="006F36D4" w:rsidRDefault="00152AFF" w:rsidP="00994D7B">
      <w:pPr>
        <w:pStyle w:val="ae"/>
        <w:spacing w:line="360" w:lineRule="auto"/>
        <w:ind w:left="0" w:firstLine="851"/>
        <w:jc w:val="both"/>
        <w:rPr>
          <w:sz w:val="26"/>
          <w:szCs w:val="26"/>
        </w:rPr>
      </w:pPr>
    </w:p>
    <w:p w14:paraId="1C95B375" w14:textId="2DAACD53" w:rsidR="00152AFF" w:rsidRPr="006F36D4" w:rsidRDefault="001F293D" w:rsidP="00152AFF">
      <w:pPr>
        <w:pStyle w:val="ae"/>
        <w:spacing w:line="360" w:lineRule="auto"/>
        <w:ind w:left="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359285F8" wp14:editId="257BF74A">
            <wp:extent cx="5940425" cy="217614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5BC8" w14:textId="77777777" w:rsidR="00152AFF" w:rsidRPr="006F36D4" w:rsidRDefault="00152AFF" w:rsidP="00D036DE">
      <w:pPr>
        <w:pStyle w:val="ae"/>
        <w:spacing w:line="360" w:lineRule="auto"/>
        <w:ind w:left="0" w:firstLine="851"/>
        <w:jc w:val="both"/>
        <w:rPr>
          <w:sz w:val="26"/>
          <w:szCs w:val="26"/>
        </w:rPr>
      </w:pPr>
    </w:p>
    <w:p w14:paraId="7957DE0C" w14:textId="414EDA7B" w:rsidR="00D036DE" w:rsidRPr="006F36D4" w:rsidRDefault="00994D7B" w:rsidP="006A190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В случае успешного результата компании добавятся в НОВЫЙ список компаний.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8357"/>
      </w:tblGrid>
      <w:tr w:rsidR="00CC1A66" w:rsidRPr="006F36D4" w14:paraId="066ACB5D" w14:textId="77777777" w:rsidTr="000B4984">
        <w:tc>
          <w:tcPr>
            <w:tcW w:w="988" w:type="dxa"/>
          </w:tcPr>
          <w:p w14:paraId="3AEE5CC2" w14:textId="77777777" w:rsidR="00CC1A66" w:rsidRPr="006F36D4" w:rsidRDefault="00CC1A66" w:rsidP="006A190B">
            <w:pPr>
              <w:pStyle w:val="ae"/>
              <w:spacing w:line="360" w:lineRule="auto"/>
              <w:ind w:left="0"/>
              <w:jc w:val="both"/>
              <w:rPr>
                <w:sz w:val="26"/>
                <w:szCs w:val="26"/>
                <w:lang w:val="ru-RU"/>
              </w:rPr>
            </w:pPr>
          </w:p>
          <w:p w14:paraId="6569559E" w14:textId="77777777" w:rsidR="000B4984" w:rsidRPr="006F36D4" w:rsidRDefault="000B4984" w:rsidP="006A190B">
            <w:pPr>
              <w:pStyle w:val="ae"/>
              <w:spacing w:line="360" w:lineRule="auto"/>
              <w:ind w:left="0"/>
              <w:jc w:val="both"/>
              <w:rPr>
                <w:sz w:val="26"/>
                <w:szCs w:val="26"/>
                <w:lang w:val="ru-RU"/>
              </w:rPr>
            </w:pPr>
          </w:p>
          <w:p w14:paraId="150671C2" w14:textId="77777777" w:rsidR="000B4984" w:rsidRPr="006F36D4" w:rsidRDefault="000B4984" w:rsidP="006A190B">
            <w:pPr>
              <w:pStyle w:val="ae"/>
              <w:spacing w:line="360" w:lineRule="auto"/>
              <w:ind w:left="0"/>
              <w:jc w:val="both"/>
              <w:rPr>
                <w:sz w:val="26"/>
                <w:szCs w:val="26"/>
                <w:lang w:val="ru-RU"/>
              </w:rPr>
            </w:pPr>
          </w:p>
          <w:p w14:paraId="3346CD69" w14:textId="77777777" w:rsidR="000B4984" w:rsidRPr="006F36D4" w:rsidRDefault="000B4984" w:rsidP="000B4984">
            <w:pPr>
              <w:pStyle w:val="ae"/>
              <w:spacing w:line="480" w:lineRule="auto"/>
              <w:ind w:left="0"/>
              <w:jc w:val="center"/>
              <w:rPr>
                <w:sz w:val="26"/>
                <w:szCs w:val="26"/>
                <w:lang w:val="ru-RU"/>
              </w:rPr>
            </w:pPr>
            <w:r w:rsidRPr="006F36D4">
              <w:rPr>
                <w:color w:val="FF0000"/>
                <w:sz w:val="26"/>
                <w:szCs w:val="26"/>
              </w:rPr>
              <w:t>!</w:t>
            </w:r>
          </w:p>
        </w:tc>
        <w:tc>
          <w:tcPr>
            <w:tcW w:w="8357" w:type="dxa"/>
          </w:tcPr>
          <w:p w14:paraId="3E42F5E2" w14:textId="2E299068" w:rsidR="00CC1A66" w:rsidRPr="006F36D4" w:rsidRDefault="00CC1A66" w:rsidP="00CC1A66">
            <w:pPr>
              <w:pStyle w:val="ae"/>
              <w:spacing w:line="360" w:lineRule="auto"/>
              <w:ind w:left="0"/>
              <w:jc w:val="both"/>
              <w:rPr>
                <w:b/>
                <w:sz w:val="26"/>
                <w:szCs w:val="26"/>
                <w:lang w:val="ru-RU"/>
              </w:rPr>
            </w:pPr>
            <w:r w:rsidRPr="006F36D4">
              <w:rPr>
                <w:b/>
                <w:sz w:val="26"/>
                <w:szCs w:val="26"/>
                <w:lang w:val="ru-RU"/>
              </w:rPr>
              <w:t>Если компания добавляется в уже существующий список, мониторинг по которому запущен, никаких настроек производить больше не надо. Компания автоматически ставится на мониторинг по тем параметрам и датам, которые присвоены существующему списку.</w:t>
            </w:r>
          </w:p>
          <w:p w14:paraId="29DFB68B" w14:textId="09752DDE" w:rsidR="00CC1A66" w:rsidRPr="006F36D4" w:rsidRDefault="00CC1A66" w:rsidP="006A190B">
            <w:pPr>
              <w:pStyle w:val="ae"/>
              <w:spacing w:line="360" w:lineRule="auto"/>
              <w:ind w:left="0"/>
              <w:jc w:val="both"/>
              <w:rPr>
                <w:b/>
                <w:sz w:val="26"/>
                <w:szCs w:val="26"/>
                <w:lang w:val="ru-RU"/>
              </w:rPr>
            </w:pPr>
            <w:r w:rsidRPr="006F36D4">
              <w:rPr>
                <w:b/>
                <w:sz w:val="26"/>
                <w:szCs w:val="26"/>
                <w:lang w:val="ru-RU"/>
              </w:rPr>
              <w:t xml:space="preserve">Если компания добавляется в новый список, то в этом случае нужно настроить параметры мониторинга в разделе «Параметры» (см. раздел </w:t>
            </w:r>
            <w:r w:rsidR="00941CCA">
              <w:rPr>
                <w:b/>
                <w:sz w:val="26"/>
                <w:szCs w:val="26"/>
              </w:rPr>
              <w:fldChar w:fldCharType="begin"/>
            </w:r>
            <w:r w:rsidR="00941CCA">
              <w:rPr>
                <w:b/>
                <w:sz w:val="26"/>
                <w:szCs w:val="26"/>
                <w:lang w:val="ru-RU"/>
              </w:rPr>
              <w:instrText xml:space="preserve"> REF _Ref115337786 \r \h </w:instrText>
            </w:r>
            <w:r w:rsidR="00941CCA">
              <w:rPr>
                <w:b/>
                <w:sz w:val="26"/>
                <w:szCs w:val="26"/>
              </w:rPr>
            </w:r>
            <w:r w:rsidR="00941CCA">
              <w:rPr>
                <w:b/>
                <w:sz w:val="26"/>
                <w:szCs w:val="26"/>
              </w:rPr>
              <w:fldChar w:fldCharType="separate"/>
            </w:r>
            <w:r w:rsidR="00261F2E">
              <w:rPr>
                <w:b/>
                <w:sz w:val="26"/>
                <w:szCs w:val="26"/>
                <w:lang w:val="ru-RU"/>
              </w:rPr>
              <w:t>5.9.2</w:t>
            </w:r>
            <w:r w:rsidR="00941CCA">
              <w:rPr>
                <w:b/>
                <w:sz w:val="26"/>
                <w:szCs w:val="26"/>
              </w:rPr>
              <w:fldChar w:fldCharType="end"/>
            </w:r>
            <w:r w:rsidRPr="006F36D4">
              <w:rPr>
                <w:b/>
                <w:sz w:val="26"/>
                <w:szCs w:val="26"/>
                <w:lang w:val="ru-RU"/>
              </w:rPr>
              <w:t xml:space="preserve"> данного руководства), затем вернуться в раздел «Список компаний», выбрать даты мониторинга и запустить мониторинг по кнопке «Начать мониторинг».</w:t>
            </w:r>
          </w:p>
        </w:tc>
      </w:tr>
    </w:tbl>
    <w:p w14:paraId="4A087298" w14:textId="0B95A4F3" w:rsidR="002B3D02" w:rsidRPr="006F36D4" w:rsidRDefault="001E4D8F" w:rsidP="00CC1A66">
      <w:pPr>
        <w:spacing w:line="360" w:lineRule="auto"/>
        <w:jc w:val="both"/>
        <w:rPr>
          <w:b/>
          <w:sz w:val="26"/>
          <w:szCs w:val="26"/>
        </w:rPr>
      </w:pPr>
      <w:r w:rsidRPr="006F36D4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2B8B4A" wp14:editId="731B4D0A">
                <wp:simplePos x="0" y="0"/>
                <wp:positionH relativeFrom="column">
                  <wp:posOffset>114300</wp:posOffset>
                </wp:positionH>
                <wp:positionV relativeFrom="paragraph">
                  <wp:posOffset>-2925445</wp:posOffset>
                </wp:positionV>
                <wp:extent cx="5940425" cy="2930237"/>
                <wp:effectExtent l="0" t="0" r="22225" b="2286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0425" cy="29302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7720A" id="Прямоугольник 34" o:spid="_x0000_s1026" style="position:absolute;margin-left:9pt;margin-top:-230.35pt;width:467.75pt;height:230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" filled="f" strokecolor="red" strokeweight="1.5pt"/>
            </w:pict>
          </mc:Fallback>
        </mc:AlternateContent>
      </w:r>
    </w:p>
    <w:p w14:paraId="412119D2" w14:textId="0C93C145" w:rsidR="00F82027" w:rsidRPr="006F36D4" w:rsidRDefault="00422B20" w:rsidP="00F82027">
      <w:pPr>
        <w:pStyle w:val="ae"/>
        <w:spacing w:line="360" w:lineRule="auto"/>
        <w:ind w:left="1211" w:hanging="1211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896A1A" wp14:editId="43B839F1">
            <wp:extent cx="5935573" cy="2585383"/>
            <wp:effectExtent l="0" t="0" r="8255" b="571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5573" cy="258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56A5" w14:textId="77777777" w:rsidR="00F82027" w:rsidRPr="006F36D4" w:rsidRDefault="00F82027" w:rsidP="00C73066">
      <w:pPr>
        <w:spacing w:line="360" w:lineRule="auto"/>
        <w:rPr>
          <w:sz w:val="26"/>
          <w:szCs w:val="26"/>
        </w:rPr>
      </w:pPr>
    </w:p>
    <w:p w14:paraId="4550CB1D" w14:textId="77777777" w:rsidR="00F82027" w:rsidRPr="006F36D4" w:rsidRDefault="002B3D02" w:rsidP="0054637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правом боковом </w:t>
      </w:r>
      <w:r w:rsidR="00791A4F" w:rsidRPr="006F36D4">
        <w:rPr>
          <w:b/>
          <w:sz w:val="26"/>
          <w:szCs w:val="26"/>
        </w:rPr>
        <w:t>М</w:t>
      </w:r>
      <w:r w:rsidRPr="006F36D4">
        <w:rPr>
          <w:b/>
          <w:sz w:val="26"/>
          <w:szCs w:val="26"/>
        </w:rPr>
        <w:t>еню</w:t>
      </w:r>
      <w:r w:rsidRPr="006F36D4">
        <w:rPr>
          <w:sz w:val="26"/>
          <w:szCs w:val="26"/>
        </w:rPr>
        <w:t xml:space="preserve"> со списками компаний реализована возможность переименовать список (нажав на кнопку с изображением </w:t>
      </w:r>
      <w:r w:rsidRPr="006F36D4">
        <w:rPr>
          <w:b/>
          <w:sz w:val="26"/>
          <w:szCs w:val="26"/>
        </w:rPr>
        <w:t>[Карандаш]</w:t>
      </w:r>
      <w:r w:rsidRPr="006F36D4">
        <w:rPr>
          <w:sz w:val="26"/>
          <w:szCs w:val="26"/>
        </w:rPr>
        <w:t xml:space="preserve"> справа от списка), удалить/копировать список (</w:t>
      </w:r>
      <w:r w:rsidRPr="006F36D4">
        <w:rPr>
          <w:b/>
          <w:sz w:val="26"/>
          <w:szCs w:val="26"/>
        </w:rPr>
        <w:t>нажав на списке правой кнопкой мыши</w:t>
      </w:r>
      <w:r w:rsidR="00D54DB3" w:rsidRPr="006F36D4">
        <w:rPr>
          <w:sz w:val="26"/>
          <w:szCs w:val="26"/>
        </w:rPr>
        <w:t>)</w:t>
      </w:r>
      <w:r w:rsidRPr="006F36D4">
        <w:rPr>
          <w:sz w:val="26"/>
          <w:szCs w:val="26"/>
        </w:rPr>
        <w:t xml:space="preserve">, найти список (введя наименование в поисковое поле </w:t>
      </w:r>
      <w:r w:rsidRPr="006F36D4">
        <w:rPr>
          <w:b/>
          <w:sz w:val="26"/>
          <w:szCs w:val="26"/>
        </w:rPr>
        <w:t>«Название списка»</w:t>
      </w:r>
      <w:r w:rsidRPr="006F36D4">
        <w:rPr>
          <w:sz w:val="26"/>
          <w:szCs w:val="26"/>
        </w:rPr>
        <w:t>).</w:t>
      </w:r>
    </w:p>
    <w:p w14:paraId="478CE2D7" w14:textId="77777777" w:rsidR="002B3D02" w:rsidRPr="006F36D4" w:rsidRDefault="002B3D02" w:rsidP="0054637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Список, поставленный на мониторинг, выделяется значком (</w:t>
      </w:r>
      <w:r w:rsidRPr="006F36D4">
        <w:rPr>
          <w:b/>
          <w:sz w:val="26"/>
          <w:szCs w:val="26"/>
        </w:rPr>
        <w:t>[Запуск]</w:t>
      </w:r>
      <w:r w:rsidRPr="006F36D4">
        <w:rPr>
          <w:sz w:val="26"/>
          <w:szCs w:val="26"/>
        </w:rPr>
        <w:t>) слева от названия списка.</w:t>
      </w:r>
    </w:p>
    <w:p w14:paraId="02E71AA4" w14:textId="77777777" w:rsidR="00953AC6" w:rsidRPr="006F36D4" w:rsidRDefault="00C75199" w:rsidP="00C75199">
      <w:pPr>
        <w:pStyle w:val="ae"/>
        <w:spacing w:line="360" w:lineRule="auto"/>
        <w:ind w:left="0" w:firstLine="851"/>
        <w:jc w:val="center"/>
        <w:rPr>
          <w:sz w:val="26"/>
          <w:szCs w:val="26"/>
          <w:lang w:val="en-US"/>
        </w:rPr>
      </w:pPr>
      <w:r w:rsidRPr="006F36D4">
        <w:rPr>
          <w:noProof/>
          <w:sz w:val="26"/>
          <w:szCs w:val="26"/>
        </w:rPr>
        <w:drawing>
          <wp:inline distT="0" distB="0" distL="0" distR="0" wp14:anchorId="4440F235" wp14:editId="0A98AFA0">
            <wp:extent cx="2598645" cy="2834886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B275" w14:textId="77777777" w:rsidR="00976000" w:rsidRPr="006F36D4" w:rsidRDefault="00976000" w:rsidP="00C75199">
      <w:pPr>
        <w:pStyle w:val="ae"/>
        <w:spacing w:line="360" w:lineRule="auto"/>
        <w:ind w:left="0" w:firstLine="851"/>
        <w:jc w:val="center"/>
        <w:rPr>
          <w:sz w:val="26"/>
          <w:szCs w:val="26"/>
          <w:lang w:val="en-US"/>
        </w:rPr>
      </w:pPr>
    </w:p>
    <w:p w14:paraId="4ACC2B24" w14:textId="50AB6057" w:rsidR="002B3D02" w:rsidRPr="006F36D4" w:rsidRDefault="00953AC6" w:rsidP="00976000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Постановка на мониторинг будет возможна после присвоения списку компаний параметров мониторинга</w:t>
      </w:r>
      <w:r w:rsidR="00680A7A" w:rsidRPr="006F36D4">
        <w:rPr>
          <w:sz w:val="26"/>
          <w:szCs w:val="26"/>
        </w:rPr>
        <w:t xml:space="preserve"> (см. раздел </w:t>
      </w:r>
      <w:r w:rsidR="00941CCA">
        <w:rPr>
          <w:sz w:val="26"/>
          <w:szCs w:val="26"/>
        </w:rPr>
        <w:fldChar w:fldCharType="begin"/>
      </w:r>
      <w:r w:rsidR="00941CCA">
        <w:rPr>
          <w:sz w:val="26"/>
          <w:szCs w:val="26"/>
        </w:rPr>
        <w:instrText xml:space="preserve"> REF _Ref115337805 \r \h </w:instrText>
      </w:r>
      <w:r w:rsidR="00941CCA">
        <w:rPr>
          <w:sz w:val="26"/>
          <w:szCs w:val="26"/>
        </w:rPr>
      </w:r>
      <w:r w:rsidR="00941CCA">
        <w:rPr>
          <w:sz w:val="26"/>
          <w:szCs w:val="26"/>
        </w:rPr>
        <w:fldChar w:fldCharType="separate"/>
      </w:r>
      <w:r w:rsidR="00261F2E">
        <w:rPr>
          <w:sz w:val="26"/>
          <w:szCs w:val="26"/>
        </w:rPr>
        <w:t>5.9.2</w:t>
      </w:r>
      <w:r w:rsidR="00941CCA">
        <w:rPr>
          <w:sz w:val="26"/>
          <w:szCs w:val="26"/>
        </w:rPr>
        <w:fldChar w:fldCharType="end"/>
      </w:r>
      <w:r w:rsidR="00680A7A" w:rsidRPr="006F36D4">
        <w:rPr>
          <w:sz w:val="26"/>
          <w:szCs w:val="26"/>
        </w:rPr>
        <w:t xml:space="preserve"> данного руководства)</w:t>
      </w:r>
      <w:r w:rsidRPr="006F36D4">
        <w:rPr>
          <w:sz w:val="26"/>
          <w:szCs w:val="26"/>
        </w:rPr>
        <w:t xml:space="preserve">. Для этого нужно перейти в раздел </w:t>
      </w:r>
      <w:r w:rsidRPr="006F36D4">
        <w:rPr>
          <w:b/>
          <w:sz w:val="26"/>
          <w:szCs w:val="26"/>
        </w:rPr>
        <w:t>«Параметры»</w:t>
      </w:r>
      <w:r w:rsidRPr="006F36D4">
        <w:rPr>
          <w:sz w:val="26"/>
          <w:szCs w:val="26"/>
        </w:rPr>
        <w:t xml:space="preserve">, настроить параметры мониторинга, и </w:t>
      </w:r>
      <w:r w:rsidRPr="006F36D4">
        <w:rPr>
          <w:sz w:val="26"/>
          <w:szCs w:val="26"/>
        </w:rPr>
        <w:lastRenderedPageBreak/>
        <w:t>вернуться в текущий раздел. Далее к</w:t>
      </w:r>
      <w:r w:rsidR="002B3D02" w:rsidRPr="006F36D4">
        <w:rPr>
          <w:sz w:val="26"/>
          <w:szCs w:val="26"/>
        </w:rPr>
        <w:t>аждому новому списку компаний необходимо присвоить период мониторинга, для этого необходимо</w:t>
      </w:r>
      <w:r w:rsidR="003C0179" w:rsidRPr="006F36D4">
        <w:rPr>
          <w:sz w:val="26"/>
          <w:szCs w:val="26"/>
        </w:rPr>
        <w:t xml:space="preserve"> выбрать значения </w:t>
      </w:r>
      <w:r w:rsidR="003C0179" w:rsidRPr="006F36D4">
        <w:rPr>
          <w:b/>
          <w:sz w:val="26"/>
          <w:szCs w:val="26"/>
        </w:rPr>
        <w:t>«</w:t>
      </w:r>
      <w:proofErr w:type="spellStart"/>
      <w:r w:rsidR="003C0179" w:rsidRPr="006F36D4">
        <w:rPr>
          <w:b/>
          <w:sz w:val="26"/>
          <w:szCs w:val="26"/>
        </w:rPr>
        <w:t>Д</w:t>
      </w:r>
      <w:r w:rsidR="002B3D02" w:rsidRPr="006F36D4">
        <w:rPr>
          <w:b/>
          <w:sz w:val="26"/>
          <w:szCs w:val="26"/>
        </w:rPr>
        <w:t>ат</w:t>
      </w:r>
      <w:r w:rsidR="003C0179" w:rsidRPr="006F36D4">
        <w:rPr>
          <w:b/>
          <w:sz w:val="26"/>
          <w:szCs w:val="26"/>
        </w:rPr>
        <w:t>а</w:t>
      </w:r>
      <w:r w:rsidR="002B3D02" w:rsidRPr="006F36D4">
        <w:rPr>
          <w:b/>
          <w:sz w:val="26"/>
          <w:szCs w:val="26"/>
        </w:rPr>
        <w:t>_с</w:t>
      </w:r>
      <w:proofErr w:type="spellEnd"/>
      <w:r w:rsidR="003C0179" w:rsidRPr="006F36D4">
        <w:rPr>
          <w:b/>
          <w:sz w:val="26"/>
          <w:szCs w:val="26"/>
        </w:rPr>
        <w:t>»</w:t>
      </w:r>
      <w:r w:rsidR="002B3D02" w:rsidRPr="006F36D4">
        <w:rPr>
          <w:sz w:val="26"/>
          <w:szCs w:val="26"/>
        </w:rPr>
        <w:t xml:space="preserve"> и </w:t>
      </w:r>
      <w:r w:rsidR="003C0179" w:rsidRPr="006F36D4">
        <w:rPr>
          <w:b/>
          <w:sz w:val="26"/>
          <w:szCs w:val="26"/>
        </w:rPr>
        <w:t>«</w:t>
      </w:r>
      <w:proofErr w:type="spellStart"/>
      <w:r w:rsidR="003C0179" w:rsidRPr="006F36D4">
        <w:rPr>
          <w:b/>
          <w:sz w:val="26"/>
          <w:szCs w:val="26"/>
        </w:rPr>
        <w:t>Дата</w:t>
      </w:r>
      <w:r w:rsidR="002B3D02" w:rsidRPr="006F36D4">
        <w:rPr>
          <w:b/>
          <w:sz w:val="26"/>
          <w:szCs w:val="26"/>
        </w:rPr>
        <w:t>_по</w:t>
      </w:r>
      <w:proofErr w:type="spellEnd"/>
      <w:r w:rsidR="003C0179" w:rsidRPr="006F36D4">
        <w:rPr>
          <w:b/>
          <w:sz w:val="26"/>
          <w:szCs w:val="26"/>
        </w:rPr>
        <w:t>»</w:t>
      </w:r>
      <w:r w:rsidR="002B3D02" w:rsidRPr="006F36D4">
        <w:rPr>
          <w:sz w:val="26"/>
          <w:szCs w:val="26"/>
        </w:rPr>
        <w:t xml:space="preserve"> в верхней части страницы. По умолчанию период мониторинга заполняется </w:t>
      </w:r>
      <w:r w:rsidR="003C0179" w:rsidRPr="006F36D4">
        <w:rPr>
          <w:sz w:val="26"/>
          <w:szCs w:val="26"/>
        </w:rPr>
        <w:t>значениями «</w:t>
      </w:r>
      <w:proofErr w:type="spellStart"/>
      <w:r w:rsidR="002B3D02" w:rsidRPr="006F36D4">
        <w:rPr>
          <w:sz w:val="26"/>
          <w:szCs w:val="26"/>
        </w:rPr>
        <w:t>Д</w:t>
      </w:r>
      <w:r w:rsidR="003C0179" w:rsidRPr="006F36D4">
        <w:rPr>
          <w:sz w:val="26"/>
          <w:szCs w:val="26"/>
        </w:rPr>
        <w:t>ата_с</w:t>
      </w:r>
      <w:proofErr w:type="spellEnd"/>
      <w:r w:rsidR="003C0179" w:rsidRPr="006F36D4">
        <w:rPr>
          <w:sz w:val="26"/>
          <w:szCs w:val="26"/>
        </w:rPr>
        <w:t xml:space="preserve">» </w:t>
      </w:r>
      <w:r w:rsidR="002B3D02" w:rsidRPr="006F36D4">
        <w:rPr>
          <w:sz w:val="26"/>
          <w:szCs w:val="26"/>
        </w:rPr>
        <w:t xml:space="preserve">= </w:t>
      </w:r>
      <w:r w:rsidR="003C0179" w:rsidRPr="006F36D4">
        <w:rPr>
          <w:sz w:val="26"/>
          <w:szCs w:val="26"/>
        </w:rPr>
        <w:t>«</w:t>
      </w:r>
      <w:r w:rsidR="002B3D02" w:rsidRPr="006F36D4">
        <w:rPr>
          <w:sz w:val="26"/>
          <w:szCs w:val="26"/>
        </w:rPr>
        <w:t>Т</w:t>
      </w:r>
      <w:r w:rsidR="003C0179" w:rsidRPr="006F36D4">
        <w:rPr>
          <w:sz w:val="26"/>
          <w:szCs w:val="26"/>
        </w:rPr>
        <w:t>екущая дата» и «</w:t>
      </w:r>
      <w:proofErr w:type="spellStart"/>
      <w:r w:rsidR="003C0179" w:rsidRPr="006F36D4">
        <w:rPr>
          <w:sz w:val="26"/>
          <w:szCs w:val="26"/>
        </w:rPr>
        <w:t>Дата_по</w:t>
      </w:r>
      <w:proofErr w:type="spellEnd"/>
      <w:r w:rsidR="003C0179" w:rsidRPr="006F36D4">
        <w:rPr>
          <w:sz w:val="26"/>
          <w:szCs w:val="26"/>
        </w:rPr>
        <w:t xml:space="preserve">» = «Текущая дата + 1 месяц». В случае необходимости период </w:t>
      </w:r>
      <w:r w:rsidR="002162B9" w:rsidRPr="006F36D4">
        <w:rPr>
          <w:sz w:val="26"/>
          <w:szCs w:val="26"/>
        </w:rPr>
        <w:t>можно</w:t>
      </w:r>
      <w:r w:rsidR="003C0179" w:rsidRPr="006F36D4">
        <w:rPr>
          <w:sz w:val="26"/>
          <w:szCs w:val="26"/>
        </w:rPr>
        <w:t xml:space="preserve"> поменять.</w:t>
      </w:r>
    </w:p>
    <w:p w14:paraId="159FDF92" w14:textId="77777777" w:rsidR="00152AFF" w:rsidRPr="006F36D4" w:rsidRDefault="00152AFF" w:rsidP="00953AC6">
      <w:pPr>
        <w:pStyle w:val="ae"/>
        <w:spacing w:line="360" w:lineRule="auto"/>
        <w:ind w:left="0" w:firstLine="851"/>
        <w:jc w:val="both"/>
        <w:rPr>
          <w:sz w:val="26"/>
          <w:szCs w:val="26"/>
        </w:rPr>
      </w:pPr>
    </w:p>
    <w:p w14:paraId="31508F33" w14:textId="1B6A3EEC" w:rsidR="00D54DB3" w:rsidRPr="006F36D4" w:rsidRDefault="00B65C2E" w:rsidP="002162B9">
      <w:pPr>
        <w:pStyle w:val="ae"/>
        <w:spacing w:line="360" w:lineRule="auto"/>
        <w:ind w:left="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07234D3" wp14:editId="5C635CBB">
            <wp:extent cx="5940425" cy="202438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62FA" w14:textId="77777777" w:rsidR="00152AFF" w:rsidRPr="006F36D4" w:rsidRDefault="00152AFF" w:rsidP="002162B9">
      <w:pPr>
        <w:pStyle w:val="ae"/>
        <w:spacing w:line="360" w:lineRule="auto"/>
        <w:ind w:left="0" w:firstLine="851"/>
        <w:jc w:val="both"/>
        <w:rPr>
          <w:sz w:val="26"/>
          <w:szCs w:val="26"/>
        </w:rPr>
      </w:pPr>
    </w:p>
    <w:p w14:paraId="5CEC0DA6" w14:textId="77777777" w:rsidR="00DB33FA" w:rsidRPr="006F36D4" w:rsidRDefault="00953AC6" w:rsidP="00976000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>После того, как списку компаний присвоены п</w:t>
      </w:r>
      <w:r w:rsidR="002162B9" w:rsidRPr="006F36D4">
        <w:rPr>
          <w:sz w:val="26"/>
          <w:szCs w:val="26"/>
        </w:rPr>
        <w:t>а</w:t>
      </w:r>
      <w:r w:rsidRPr="006F36D4">
        <w:rPr>
          <w:sz w:val="26"/>
          <w:szCs w:val="26"/>
        </w:rPr>
        <w:t xml:space="preserve">раметры мониторинга и </w:t>
      </w:r>
      <w:r w:rsidR="002162B9" w:rsidRPr="006F36D4">
        <w:rPr>
          <w:sz w:val="26"/>
          <w:szCs w:val="26"/>
        </w:rPr>
        <w:t xml:space="preserve">настроен </w:t>
      </w:r>
      <w:r w:rsidRPr="006F36D4">
        <w:rPr>
          <w:sz w:val="26"/>
          <w:szCs w:val="26"/>
        </w:rPr>
        <w:t xml:space="preserve">период, необходимо </w:t>
      </w:r>
      <w:r w:rsidR="00AD0A0D" w:rsidRPr="006F36D4">
        <w:rPr>
          <w:sz w:val="26"/>
          <w:szCs w:val="26"/>
        </w:rPr>
        <w:t>запустить</w:t>
      </w:r>
      <w:r w:rsidRPr="006F36D4">
        <w:rPr>
          <w:sz w:val="26"/>
          <w:szCs w:val="26"/>
        </w:rPr>
        <w:t xml:space="preserve"> процесс мониторинга, нажав на кнопку </w:t>
      </w:r>
      <w:r w:rsidRPr="006F36D4">
        <w:rPr>
          <w:b/>
          <w:sz w:val="26"/>
          <w:szCs w:val="26"/>
        </w:rPr>
        <w:t>«Начать мониторинг».</w:t>
      </w:r>
      <w:r w:rsidRPr="006F36D4">
        <w:rPr>
          <w:sz w:val="26"/>
          <w:szCs w:val="26"/>
        </w:rPr>
        <w:t xml:space="preserve"> </w:t>
      </w:r>
    </w:p>
    <w:p w14:paraId="66D48AD2" w14:textId="77777777" w:rsidR="00030C47" w:rsidRPr="006F36D4" w:rsidRDefault="00030C47" w:rsidP="00030C47">
      <w:pPr>
        <w:spacing w:line="360" w:lineRule="auto"/>
        <w:ind w:firstLine="851"/>
        <w:jc w:val="both"/>
        <w:rPr>
          <w:sz w:val="26"/>
          <w:szCs w:val="26"/>
        </w:rPr>
      </w:pPr>
    </w:p>
    <w:p w14:paraId="02DE7B40" w14:textId="35C205FA" w:rsidR="00030C47" w:rsidRPr="006F36D4" w:rsidRDefault="00FF6CF2" w:rsidP="00CD7C07">
      <w:pPr>
        <w:pStyle w:val="6"/>
        <w:numPr>
          <w:ilvl w:val="2"/>
          <w:numId w:val="63"/>
        </w:numPr>
        <w:spacing w:line="360" w:lineRule="auto"/>
        <w:ind w:left="709"/>
        <w:rPr>
          <w:szCs w:val="26"/>
        </w:rPr>
      </w:pPr>
      <w:bookmarkStart w:id="287" w:name="_Ref115337424"/>
      <w:bookmarkStart w:id="288" w:name="_Ref115337436"/>
      <w:bookmarkStart w:id="289" w:name="_Ref115337466"/>
      <w:bookmarkStart w:id="290" w:name="_Ref115337470"/>
      <w:bookmarkStart w:id="291" w:name="_Ref115337786"/>
      <w:bookmarkStart w:id="292" w:name="_Ref115337805"/>
      <w:bookmarkStart w:id="293" w:name="_Toc167903416"/>
      <w:r w:rsidRPr="006F36D4">
        <w:rPr>
          <w:szCs w:val="26"/>
        </w:rPr>
        <w:t>Раздел «</w:t>
      </w:r>
      <w:r w:rsidR="00EA53A9" w:rsidRPr="006F36D4">
        <w:rPr>
          <w:szCs w:val="26"/>
        </w:rPr>
        <w:t>Параметры</w:t>
      </w:r>
      <w:r w:rsidRPr="006F36D4">
        <w:rPr>
          <w:szCs w:val="26"/>
        </w:rPr>
        <w:t>»</w:t>
      </w:r>
      <w:bookmarkEnd w:id="287"/>
      <w:bookmarkEnd w:id="288"/>
      <w:bookmarkEnd w:id="289"/>
      <w:bookmarkEnd w:id="290"/>
      <w:bookmarkEnd w:id="291"/>
      <w:bookmarkEnd w:id="292"/>
      <w:bookmarkEnd w:id="293"/>
    </w:p>
    <w:p w14:paraId="2C2AFB60" w14:textId="77777777" w:rsidR="00AD0A0D" w:rsidRPr="006F36D4" w:rsidRDefault="00194DBE" w:rsidP="000407F4">
      <w:pPr>
        <w:spacing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«Параметры»</w:t>
      </w:r>
      <w:r w:rsidRPr="006F36D4">
        <w:rPr>
          <w:sz w:val="26"/>
          <w:szCs w:val="26"/>
        </w:rPr>
        <w:t xml:space="preserve"> </w:t>
      </w:r>
      <w:r w:rsidR="009B4D35" w:rsidRPr="006F36D4">
        <w:rPr>
          <w:sz w:val="26"/>
          <w:szCs w:val="26"/>
        </w:rPr>
        <w:t xml:space="preserve">списку компаний присваиваются параметры мониторинга, изменения по которым планируется отслеживать. Для этого в правой части экрана необходимо выбрать интересующий список и </w:t>
      </w:r>
      <w:r w:rsidR="009B4D35" w:rsidRPr="006F36D4">
        <w:rPr>
          <w:b/>
          <w:sz w:val="26"/>
          <w:szCs w:val="26"/>
        </w:rPr>
        <w:t>выбрать параметры</w:t>
      </w:r>
      <w:r w:rsidR="009B4D35" w:rsidRPr="006F36D4">
        <w:rPr>
          <w:sz w:val="26"/>
          <w:szCs w:val="26"/>
        </w:rPr>
        <w:t>, отражающиес</w:t>
      </w:r>
      <w:r w:rsidR="000407F4" w:rsidRPr="006F36D4">
        <w:rPr>
          <w:sz w:val="26"/>
          <w:szCs w:val="26"/>
        </w:rPr>
        <w:t>я на центральной части экрана. Также здесь р</w:t>
      </w:r>
      <w:r w:rsidR="009B4D35" w:rsidRPr="006F36D4">
        <w:rPr>
          <w:sz w:val="26"/>
          <w:szCs w:val="26"/>
        </w:rPr>
        <w:t xml:space="preserve">еализован функционал </w:t>
      </w:r>
      <w:r w:rsidR="009B4D35" w:rsidRPr="006F36D4">
        <w:rPr>
          <w:b/>
          <w:sz w:val="26"/>
          <w:szCs w:val="26"/>
        </w:rPr>
        <w:t>«Развернуть все/Свернуть»</w:t>
      </w:r>
      <w:r w:rsidR="001A018B" w:rsidRPr="006F36D4">
        <w:rPr>
          <w:b/>
          <w:sz w:val="26"/>
          <w:szCs w:val="26"/>
        </w:rPr>
        <w:t xml:space="preserve">, </w:t>
      </w:r>
      <w:r w:rsidR="001A018B" w:rsidRPr="006F36D4">
        <w:rPr>
          <w:sz w:val="26"/>
          <w:szCs w:val="26"/>
        </w:rPr>
        <w:t>позволяющий сворачивать/разворачивать</w:t>
      </w:r>
      <w:r w:rsidR="00AD0A0D" w:rsidRPr="006F36D4">
        <w:rPr>
          <w:sz w:val="26"/>
          <w:szCs w:val="26"/>
        </w:rPr>
        <w:t xml:space="preserve"> параметры по разделам прогруженных источников данных</w:t>
      </w:r>
      <w:r w:rsidR="009B4D35" w:rsidRPr="006F36D4">
        <w:rPr>
          <w:sz w:val="26"/>
          <w:szCs w:val="26"/>
        </w:rPr>
        <w:t>.</w:t>
      </w:r>
      <w:r w:rsidR="00AD0A0D" w:rsidRPr="006F36D4">
        <w:rPr>
          <w:sz w:val="26"/>
          <w:szCs w:val="26"/>
        </w:rPr>
        <w:t xml:space="preserve"> После выбора необходимых параметров </w:t>
      </w:r>
      <w:r w:rsidR="000407F4" w:rsidRPr="006F36D4">
        <w:rPr>
          <w:sz w:val="26"/>
          <w:szCs w:val="26"/>
        </w:rPr>
        <w:t>пользователю следует сохранить</w:t>
      </w:r>
      <w:r w:rsidR="00AD0A0D" w:rsidRPr="006F36D4">
        <w:rPr>
          <w:sz w:val="26"/>
          <w:szCs w:val="26"/>
        </w:rPr>
        <w:t xml:space="preserve"> выбранный набор параметров, нажав кнопку </w:t>
      </w:r>
      <w:r w:rsidR="00AD0A0D" w:rsidRPr="006F36D4">
        <w:rPr>
          <w:b/>
          <w:sz w:val="26"/>
          <w:szCs w:val="26"/>
        </w:rPr>
        <w:t>«Сохранить параметры».</w:t>
      </w:r>
    </w:p>
    <w:p w14:paraId="07FA6367" w14:textId="77777777" w:rsidR="00030C47" w:rsidRPr="006F36D4" w:rsidRDefault="00030C47" w:rsidP="00DA26B7">
      <w:pPr>
        <w:spacing w:line="360" w:lineRule="auto"/>
        <w:rPr>
          <w:sz w:val="26"/>
          <w:szCs w:val="26"/>
        </w:rPr>
      </w:pPr>
    </w:p>
    <w:p w14:paraId="2BC42283" w14:textId="55FCA8D1" w:rsidR="00030C47" w:rsidRPr="006F36D4" w:rsidRDefault="00BA6CED" w:rsidP="00DA26B7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2CAB69" wp14:editId="53B8A9AB">
            <wp:extent cx="5935573" cy="2257014"/>
            <wp:effectExtent l="0" t="0" r="825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5573" cy="22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C8FE" w14:textId="77777777" w:rsidR="00EE54C2" w:rsidRPr="006F36D4" w:rsidRDefault="00EE54C2" w:rsidP="00AD0A0D">
      <w:pPr>
        <w:pStyle w:val="ae"/>
        <w:spacing w:line="360" w:lineRule="auto"/>
        <w:ind w:left="0" w:firstLine="851"/>
        <w:jc w:val="both"/>
        <w:rPr>
          <w:sz w:val="26"/>
          <w:szCs w:val="26"/>
        </w:rPr>
      </w:pPr>
    </w:p>
    <w:p w14:paraId="4E67841A" w14:textId="4607D0B5" w:rsidR="00AD0A0D" w:rsidRPr="006F36D4" w:rsidRDefault="00AD0A0D" w:rsidP="001A018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После того, как списку компаний присвоены параметры мониторинга, нужно вернуть в раздел </w:t>
      </w:r>
      <w:r w:rsidRPr="006F36D4">
        <w:rPr>
          <w:b/>
          <w:sz w:val="26"/>
          <w:szCs w:val="26"/>
        </w:rPr>
        <w:t>«Список компаний»</w:t>
      </w:r>
      <w:r w:rsidRPr="006F36D4">
        <w:rPr>
          <w:sz w:val="26"/>
          <w:szCs w:val="26"/>
        </w:rPr>
        <w:t xml:space="preserve">, настроить период и запустить процесс мониторинга, нажав на кнопку </w:t>
      </w:r>
      <w:r w:rsidRPr="006F36D4">
        <w:rPr>
          <w:b/>
          <w:sz w:val="26"/>
          <w:szCs w:val="26"/>
        </w:rPr>
        <w:t>«Начать мониторинг»</w:t>
      </w:r>
      <w:r w:rsidR="00934954" w:rsidRPr="006F36D4">
        <w:rPr>
          <w:sz w:val="26"/>
          <w:szCs w:val="26"/>
        </w:rPr>
        <w:t xml:space="preserve"> (см. раздел </w:t>
      </w:r>
      <w:r w:rsidR="00941CCA">
        <w:rPr>
          <w:sz w:val="26"/>
          <w:szCs w:val="26"/>
        </w:rPr>
        <w:fldChar w:fldCharType="begin"/>
      </w:r>
      <w:r w:rsidR="00941CCA">
        <w:rPr>
          <w:sz w:val="26"/>
          <w:szCs w:val="26"/>
        </w:rPr>
        <w:instrText xml:space="preserve"> REF _Ref115337762 \r \h </w:instrText>
      </w:r>
      <w:r w:rsidR="00941CCA">
        <w:rPr>
          <w:sz w:val="26"/>
          <w:szCs w:val="26"/>
        </w:rPr>
      </w:r>
      <w:r w:rsidR="00941CCA">
        <w:rPr>
          <w:sz w:val="26"/>
          <w:szCs w:val="26"/>
        </w:rPr>
        <w:fldChar w:fldCharType="separate"/>
      </w:r>
      <w:r w:rsidR="00261F2E">
        <w:rPr>
          <w:sz w:val="26"/>
          <w:szCs w:val="26"/>
        </w:rPr>
        <w:t>5.9.1</w:t>
      </w:r>
      <w:r w:rsidR="00941CCA">
        <w:rPr>
          <w:sz w:val="26"/>
          <w:szCs w:val="26"/>
        </w:rPr>
        <w:fldChar w:fldCharType="end"/>
      </w:r>
      <w:r w:rsidR="0054244E">
        <w:rPr>
          <w:sz w:val="26"/>
          <w:szCs w:val="26"/>
        </w:rPr>
        <w:t xml:space="preserve"> </w:t>
      </w:r>
      <w:r w:rsidR="00934954" w:rsidRPr="006F36D4">
        <w:rPr>
          <w:sz w:val="26"/>
          <w:szCs w:val="26"/>
        </w:rPr>
        <w:t>данного руководства).</w:t>
      </w:r>
      <w:r w:rsidRPr="006F36D4">
        <w:rPr>
          <w:sz w:val="26"/>
          <w:szCs w:val="26"/>
        </w:rPr>
        <w:t xml:space="preserve"> </w:t>
      </w:r>
    </w:p>
    <w:p w14:paraId="7443AC63" w14:textId="77777777" w:rsidR="00460435" w:rsidRPr="006F36D4" w:rsidRDefault="00460435" w:rsidP="00DA26B7">
      <w:pPr>
        <w:spacing w:line="360" w:lineRule="auto"/>
        <w:rPr>
          <w:sz w:val="26"/>
          <w:szCs w:val="26"/>
        </w:rPr>
      </w:pPr>
    </w:p>
    <w:p w14:paraId="63395516" w14:textId="55F9868C" w:rsidR="004A79C2" w:rsidRPr="006F36D4" w:rsidRDefault="00FF6CF2" w:rsidP="00CD7C07">
      <w:pPr>
        <w:pStyle w:val="6"/>
        <w:numPr>
          <w:ilvl w:val="2"/>
          <w:numId w:val="63"/>
        </w:numPr>
        <w:spacing w:line="360" w:lineRule="auto"/>
        <w:ind w:left="709"/>
        <w:rPr>
          <w:szCs w:val="26"/>
        </w:rPr>
      </w:pPr>
      <w:bookmarkStart w:id="294" w:name="_Toc167903417"/>
      <w:r w:rsidRPr="006F36D4">
        <w:rPr>
          <w:szCs w:val="26"/>
        </w:rPr>
        <w:t>Раздел «</w:t>
      </w:r>
      <w:r w:rsidR="00EA53A9" w:rsidRPr="006F36D4">
        <w:rPr>
          <w:szCs w:val="26"/>
        </w:rPr>
        <w:t>Результаты</w:t>
      </w:r>
      <w:r w:rsidRPr="006F36D4">
        <w:rPr>
          <w:szCs w:val="26"/>
        </w:rPr>
        <w:t>»</w:t>
      </w:r>
      <w:bookmarkEnd w:id="294"/>
    </w:p>
    <w:p w14:paraId="29822867" w14:textId="77777777" w:rsidR="004A79C2" w:rsidRPr="006F36D4" w:rsidRDefault="004A79C2" w:rsidP="001A018B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При поступлении новой информации в системе производится проверка списков компаний, поставленных </w:t>
      </w:r>
      <w:r w:rsidR="00A63FDA" w:rsidRPr="006F36D4">
        <w:rPr>
          <w:sz w:val="26"/>
          <w:szCs w:val="26"/>
        </w:rPr>
        <w:t>на мониторинг</w:t>
      </w:r>
      <w:r w:rsidRPr="006F36D4">
        <w:rPr>
          <w:sz w:val="26"/>
          <w:szCs w:val="26"/>
        </w:rPr>
        <w:t xml:space="preserve"> по выбранным параметрам, и в случае поступления новых записей или каких-либо изменений, результаты мониторинга отображаются в разделе </w:t>
      </w:r>
      <w:r w:rsidRPr="006F36D4">
        <w:rPr>
          <w:b/>
          <w:sz w:val="26"/>
          <w:szCs w:val="26"/>
        </w:rPr>
        <w:t>«Результаты».</w:t>
      </w:r>
      <w:r w:rsidRPr="006F36D4">
        <w:rPr>
          <w:sz w:val="26"/>
          <w:szCs w:val="26"/>
        </w:rPr>
        <w:t xml:space="preserve"> </w:t>
      </w:r>
    </w:p>
    <w:p w14:paraId="0154B11E" w14:textId="77777777" w:rsidR="00C575F6" w:rsidRPr="006F36D4" w:rsidRDefault="00C575F6" w:rsidP="004A79C2">
      <w:pPr>
        <w:pStyle w:val="10"/>
        <w:rPr>
          <w:sz w:val="26"/>
          <w:szCs w:val="26"/>
        </w:rPr>
      </w:pPr>
    </w:p>
    <w:p w14:paraId="291B7A22" w14:textId="58E545E5" w:rsidR="00C575F6" w:rsidRPr="006F36D4" w:rsidRDefault="00C14526" w:rsidP="00C575F6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7AF51A53" wp14:editId="5D289404">
            <wp:extent cx="5940425" cy="2227580"/>
            <wp:effectExtent l="0" t="0" r="3175" b="127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209A" w14:textId="77777777" w:rsidR="00AE07E8" w:rsidRPr="006F36D4" w:rsidRDefault="00AE07E8" w:rsidP="00AE07E8">
      <w:pPr>
        <w:pStyle w:val="10"/>
        <w:rPr>
          <w:sz w:val="26"/>
          <w:szCs w:val="26"/>
        </w:rPr>
      </w:pPr>
    </w:p>
    <w:p w14:paraId="2AD48668" w14:textId="77777777" w:rsidR="00AE07E8" w:rsidRPr="006F36D4" w:rsidRDefault="00E065B9" w:rsidP="001A018B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lastRenderedPageBreak/>
        <w:t>Результаты мониторинга сгруппированы по спискам (см. находящийся в правой части страницы</w:t>
      </w:r>
      <w:r w:rsidR="00535829" w:rsidRPr="006F36D4">
        <w:rPr>
          <w:sz w:val="26"/>
          <w:szCs w:val="26"/>
        </w:rPr>
        <w:t xml:space="preserve"> блок</w:t>
      </w:r>
      <w:r w:rsidRPr="006F36D4">
        <w:rPr>
          <w:sz w:val="26"/>
          <w:szCs w:val="26"/>
        </w:rPr>
        <w:t xml:space="preserve">) и по компаниям. Для каждого изменения отображаются </w:t>
      </w:r>
      <w:r w:rsidRPr="006F36D4">
        <w:rPr>
          <w:b/>
          <w:sz w:val="26"/>
          <w:szCs w:val="26"/>
        </w:rPr>
        <w:t>дата изменения, наименование параметра и значения «Было» и «Стало»</w:t>
      </w:r>
      <w:r w:rsidRPr="006F36D4">
        <w:rPr>
          <w:sz w:val="26"/>
          <w:szCs w:val="26"/>
        </w:rPr>
        <w:t xml:space="preserve">. Результаты мониторинга можно </w:t>
      </w:r>
      <w:r w:rsidRPr="006F36D4">
        <w:rPr>
          <w:b/>
          <w:sz w:val="26"/>
          <w:szCs w:val="26"/>
        </w:rPr>
        <w:t>фильтровать по датам</w:t>
      </w:r>
      <w:r w:rsidRPr="006F36D4">
        <w:rPr>
          <w:sz w:val="26"/>
          <w:szCs w:val="26"/>
        </w:rPr>
        <w:t xml:space="preserve"> (располагаются в верхней части страницы) и разделам и параметрам мониторинга (блок </w:t>
      </w:r>
      <w:r w:rsidRPr="006F36D4">
        <w:rPr>
          <w:b/>
          <w:sz w:val="26"/>
          <w:szCs w:val="26"/>
        </w:rPr>
        <w:t>«</w:t>
      </w:r>
      <w:r w:rsidR="000971C6" w:rsidRPr="006F36D4">
        <w:rPr>
          <w:b/>
          <w:sz w:val="26"/>
          <w:szCs w:val="26"/>
        </w:rPr>
        <w:t>Статистика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>, находящийся в правой части страницы).</w:t>
      </w:r>
    </w:p>
    <w:p w14:paraId="3635066E" w14:textId="77777777" w:rsidR="00E065B9" w:rsidRPr="006F36D4" w:rsidRDefault="00E0023C" w:rsidP="001A018B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В б</w:t>
      </w:r>
      <w:r w:rsidR="00E065B9" w:rsidRPr="006F36D4">
        <w:rPr>
          <w:sz w:val="26"/>
          <w:szCs w:val="26"/>
        </w:rPr>
        <w:t>лок</w:t>
      </w:r>
      <w:r w:rsidRPr="006F36D4">
        <w:rPr>
          <w:sz w:val="26"/>
          <w:szCs w:val="26"/>
        </w:rPr>
        <w:t>е</w:t>
      </w:r>
      <w:r w:rsidR="00E065B9" w:rsidRPr="006F36D4">
        <w:rPr>
          <w:sz w:val="26"/>
          <w:szCs w:val="26"/>
        </w:rPr>
        <w:t xml:space="preserve"> </w:t>
      </w:r>
      <w:r w:rsidR="00E065B9" w:rsidRPr="006F36D4">
        <w:rPr>
          <w:b/>
          <w:sz w:val="26"/>
          <w:szCs w:val="26"/>
        </w:rPr>
        <w:t>«</w:t>
      </w:r>
      <w:r w:rsidR="000971C6" w:rsidRPr="006F36D4">
        <w:rPr>
          <w:b/>
          <w:sz w:val="26"/>
          <w:szCs w:val="26"/>
        </w:rPr>
        <w:t>Статистика</w:t>
      </w:r>
      <w:r w:rsidR="00E065B9" w:rsidRPr="006F36D4">
        <w:rPr>
          <w:b/>
          <w:sz w:val="26"/>
          <w:szCs w:val="26"/>
        </w:rPr>
        <w:t>»</w:t>
      </w:r>
      <w:r w:rsidR="00E065B9" w:rsidRPr="006F36D4">
        <w:rPr>
          <w:sz w:val="26"/>
          <w:szCs w:val="26"/>
        </w:rPr>
        <w:t xml:space="preserve"> </w:t>
      </w:r>
      <w:r w:rsidR="00317439" w:rsidRPr="006F36D4">
        <w:rPr>
          <w:sz w:val="26"/>
          <w:szCs w:val="26"/>
        </w:rPr>
        <w:t xml:space="preserve">правого бокового меню </w:t>
      </w:r>
      <w:r w:rsidR="00E065B9" w:rsidRPr="006F36D4">
        <w:rPr>
          <w:sz w:val="26"/>
          <w:szCs w:val="26"/>
        </w:rPr>
        <w:t xml:space="preserve">также отображается количество </w:t>
      </w:r>
      <w:r w:rsidRPr="006F36D4">
        <w:rPr>
          <w:sz w:val="26"/>
          <w:szCs w:val="26"/>
        </w:rPr>
        <w:t xml:space="preserve">произошедших </w:t>
      </w:r>
      <w:r w:rsidR="00E065B9" w:rsidRPr="006F36D4">
        <w:rPr>
          <w:sz w:val="26"/>
          <w:szCs w:val="26"/>
        </w:rPr>
        <w:t>изменений в разрезе разделов и параметров мониторинга.</w:t>
      </w:r>
    </w:p>
    <w:p w14:paraId="2B448676" w14:textId="77777777" w:rsidR="004A79C2" w:rsidRPr="006F36D4" w:rsidRDefault="004A79C2" w:rsidP="004A79C2">
      <w:pPr>
        <w:rPr>
          <w:sz w:val="26"/>
          <w:szCs w:val="26"/>
        </w:rPr>
      </w:pPr>
    </w:p>
    <w:p w14:paraId="7EE72C96" w14:textId="2F977D0D" w:rsidR="005754BF" w:rsidRPr="006F36D4" w:rsidRDefault="00FF6CF2" w:rsidP="00CD7C07">
      <w:pPr>
        <w:pStyle w:val="6"/>
        <w:numPr>
          <w:ilvl w:val="2"/>
          <w:numId w:val="63"/>
        </w:numPr>
        <w:spacing w:line="360" w:lineRule="auto"/>
        <w:ind w:left="709"/>
        <w:rPr>
          <w:szCs w:val="26"/>
        </w:rPr>
      </w:pPr>
      <w:bookmarkStart w:id="295" w:name="_Toc167903418"/>
      <w:r w:rsidRPr="006F36D4">
        <w:rPr>
          <w:szCs w:val="26"/>
        </w:rPr>
        <w:t>Раздел «</w:t>
      </w:r>
      <w:r w:rsidR="00EA53A9" w:rsidRPr="006F36D4">
        <w:rPr>
          <w:szCs w:val="26"/>
        </w:rPr>
        <w:t>События</w:t>
      </w:r>
      <w:r w:rsidRPr="006F36D4">
        <w:rPr>
          <w:szCs w:val="26"/>
        </w:rPr>
        <w:t>»</w:t>
      </w:r>
      <w:bookmarkEnd w:id="295"/>
    </w:p>
    <w:p w14:paraId="05A680E3" w14:textId="71DCF665" w:rsidR="00D92FDC" w:rsidRPr="006F36D4" w:rsidRDefault="00931C09" w:rsidP="001A018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В разделе </w:t>
      </w:r>
      <w:r w:rsidRPr="006F36D4">
        <w:rPr>
          <w:b/>
          <w:sz w:val="26"/>
          <w:szCs w:val="26"/>
        </w:rPr>
        <w:t>«События»</w:t>
      </w:r>
      <w:r w:rsidR="00D92FDC" w:rsidRPr="006F36D4">
        <w:rPr>
          <w:sz w:val="26"/>
          <w:szCs w:val="26"/>
        </w:rPr>
        <w:t xml:space="preserve"> представлен список запущенных процессов (заданий мониторинга), каждый из которых содержит список компаний со списком примененных параметров, дату начала мониторинга, дату окончания мониторинга. Период просмотра мониторинга по умолчанию настроен на даты: «</w:t>
      </w:r>
      <w:proofErr w:type="spellStart"/>
      <w:r w:rsidR="00D92FDC" w:rsidRPr="006F36D4">
        <w:rPr>
          <w:sz w:val="26"/>
          <w:szCs w:val="26"/>
        </w:rPr>
        <w:t>Дата_с</w:t>
      </w:r>
      <w:proofErr w:type="spellEnd"/>
      <w:r w:rsidR="00D92FDC" w:rsidRPr="006F36D4">
        <w:rPr>
          <w:sz w:val="26"/>
          <w:szCs w:val="26"/>
        </w:rPr>
        <w:t>» = «Текущая дата – 1 месяц» и «</w:t>
      </w:r>
      <w:proofErr w:type="spellStart"/>
      <w:r w:rsidR="00D92FDC" w:rsidRPr="006F36D4">
        <w:rPr>
          <w:sz w:val="26"/>
          <w:szCs w:val="26"/>
        </w:rPr>
        <w:t>Дата_по</w:t>
      </w:r>
      <w:proofErr w:type="spellEnd"/>
      <w:r w:rsidR="00D92FDC" w:rsidRPr="006F36D4">
        <w:rPr>
          <w:sz w:val="26"/>
          <w:szCs w:val="26"/>
        </w:rPr>
        <w:t>» = «Текущая дата + 1 месяц». В случае необходимости период можно поменять.</w:t>
      </w:r>
    </w:p>
    <w:p w14:paraId="5FAB4AD2" w14:textId="77777777" w:rsidR="005754BF" w:rsidRPr="006F36D4" w:rsidRDefault="00D92FDC" w:rsidP="001A018B">
      <w:pPr>
        <w:pStyle w:val="ae"/>
        <w:spacing w:line="360" w:lineRule="auto"/>
        <w:ind w:left="0"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Процесс запущенного мониторинга можно удалить, нажав на кнопку со значком </w:t>
      </w:r>
      <w:r w:rsidRPr="006F36D4">
        <w:rPr>
          <w:b/>
          <w:sz w:val="26"/>
          <w:szCs w:val="26"/>
        </w:rPr>
        <w:t>[Крест]</w:t>
      </w:r>
      <w:r w:rsidRPr="006F36D4">
        <w:rPr>
          <w:sz w:val="26"/>
          <w:szCs w:val="26"/>
        </w:rPr>
        <w:t xml:space="preserve"> справа от задания.</w:t>
      </w:r>
    </w:p>
    <w:p w14:paraId="496249A2" w14:textId="77777777" w:rsidR="005754BF" w:rsidRPr="006F36D4" w:rsidRDefault="005754BF" w:rsidP="00EA53A9">
      <w:pPr>
        <w:pStyle w:val="10"/>
        <w:ind w:firstLine="709"/>
        <w:rPr>
          <w:sz w:val="26"/>
          <w:szCs w:val="26"/>
        </w:rPr>
      </w:pPr>
    </w:p>
    <w:p w14:paraId="5AAFA28B" w14:textId="6EB75893" w:rsidR="005754BF" w:rsidRPr="006F36D4" w:rsidRDefault="00C12965" w:rsidP="004B5E50">
      <w:pPr>
        <w:pStyle w:val="10"/>
        <w:ind w:firstLine="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E27ADC1" wp14:editId="5341C384">
            <wp:extent cx="5216488" cy="2772428"/>
            <wp:effectExtent l="0" t="0" r="3810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16488" cy="277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8E68" w14:textId="77777777" w:rsidR="005754BF" w:rsidRPr="006F36D4" w:rsidRDefault="005754BF" w:rsidP="00EA53A9">
      <w:pPr>
        <w:pStyle w:val="10"/>
        <w:ind w:firstLine="709"/>
        <w:rPr>
          <w:sz w:val="26"/>
          <w:szCs w:val="26"/>
        </w:rPr>
      </w:pPr>
    </w:p>
    <w:p w14:paraId="3392F271" w14:textId="6498EC63" w:rsidR="00EA53A9" w:rsidRPr="006F36D4" w:rsidRDefault="00CE79A2" w:rsidP="00CD7C07">
      <w:pPr>
        <w:pStyle w:val="2"/>
      </w:pPr>
      <w:bookmarkStart w:id="296" w:name="_Toc167903419"/>
      <w:r w:rsidRPr="006F36D4">
        <w:lastRenderedPageBreak/>
        <w:t>История просмотров</w:t>
      </w:r>
      <w:bookmarkEnd w:id="296"/>
    </w:p>
    <w:p w14:paraId="276B978B" w14:textId="3F04FDF6" w:rsidR="006C2973" w:rsidRDefault="006C2973" w:rsidP="00F400EA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«История просмотров»</w:t>
      </w:r>
      <w:r w:rsidRPr="006F36D4">
        <w:rPr>
          <w:sz w:val="26"/>
          <w:szCs w:val="26"/>
        </w:rPr>
        <w:t xml:space="preserve"> </w:t>
      </w:r>
      <w:r w:rsidR="004E2B4D" w:rsidRPr="006F36D4">
        <w:rPr>
          <w:sz w:val="26"/>
          <w:szCs w:val="26"/>
        </w:rPr>
        <w:t>предназначен для доступа к ранее найденным и просмотренным компаниям.</w:t>
      </w:r>
      <w:r w:rsidR="005F2B00" w:rsidRPr="006F36D4">
        <w:rPr>
          <w:sz w:val="26"/>
          <w:szCs w:val="26"/>
        </w:rPr>
        <w:t xml:space="preserve"> </w:t>
      </w:r>
      <w:r w:rsidR="004E2B4D" w:rsidRPr="006F36D4">
        <w:rPr>
          <w:b/>
          <w:sz w:val="26"/>
          <w:szCs w:val="26"/>
        </w:rPr>
        <w:t>Клик</w:t>
      </w:r>
      <w:r w:rsidR="004E2B4D" w:rsidRPr="006F36D4">
        <w:rPr>
          <w:sz w:val="26"/>
          <w:szCs w:val="26"/>
        </w:rPr>
        <w:t xml:space="preserve"> по элементу истории просмотров позволяет перейти на</w:t>
      </w:r>
      <w:r w:rsidR="004E2B4D" w:rsidRPr="006F36D4">
        <w:rPr>
          <w:b/>
          <w:sz w:val="26"/>
          <w:szCs w:val="26"/>
        </w:rPr>
        <w:t xml:space="preserve"> </w:t>
      </w:r>
      <w:r w:rsidR="002A4AE3" w:rsidRPr="006F36D4">
        <w:rPr>
          <w:sz w:val="26"/>
          <w:szCs w:val="26"/>
        </w:rPr>
        <w:t>страницу раздела</w:t>
      </w:r>
      <w:r w:rsidR="002A4AE3" w:rsidRPr="006F36D4">
        <w:rPr>
          <w:b/>
          <w:sz w:val="26"/>
          <w:szCs w:val="26"/>
        </w:rPr>
        <w:t xml:space="preserve"> «</w:t>
      </w:r>
      <w:r w:rsidR="004E2B4D" w:rsidRPr="006F36D4">
        <w:rPr>
          <w:b/>
          <w:sz w:val="26"/>
          <w:szCs w:val="26"/>
        </w:rPr>
        <w:t>Досье</w:t>
      </w:r>
      <w:r w:rsidR="002A4AE3" w:rsidRPr="006F36D4">
        <w:rPr>
          <w:b/>
          <w:sz w:val="26"/>
          <w:szCs w:val="26"/>
        </w:rPr>
        <w:t>»</w:t>
      </w:r>
      <w:r w:rsidR="004E2B4D" w:rsidRPr="006F36D4">
        <w:rPr>
          <w:b/>
          <w:sz w:val="26"/>
          <w:szCs w:val="26"/>
        </w:rPr>
        <w:t xml:space="preserve"> </w:t>
      </w:r>
      <w:r w:rsidR="004E2B4D" w:rsidRPr="006F36D4">
        <w:rPr>
          <w:sz w:val="26"/>
          <w:szCs w:val="26"/>
        </w:rPr>
        <w:t>компании.</w:t>
      </w:r>
    </w:p>
    <w:p w14:paraId="65A175B4" w14:textId="44E58431" w:rsidR="008907DC" w:rsidRPr="006F36D4" w:rsidRDefault="007B4A52" w:rsidP="000A41C5">
      <w:pPr>
        <w:pStyle w:val="10"/>
        <w:ind w:firstLine="708"/>
        <w:rPr>
          <w:sz w:val="26"/>
          <w:szCs w:val="26"/>
        </w:rPr>
      </w:pPr>
      <w:r w:rsidRPr="000A41C5">
        <w:rPr>
          <w:sz w:val="26"/>
          <w:szCs w:val="26"/>
        </w:rPr>
        <w:t>Модуль «История просмотров» хранит список просмотренных компаний 7 дней.</w:t>
      </w:r>
    </w:p>
    <w:p w14:paraId="7E2D5BCB" w14:textId="0ACDFF4F" w:rsidR="004E2B4D" w:rsidRPr="004E026F" w:rsidRDefault="00E01ED8" w:rsidP="00EA53A9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62B39956" wp14:editId="274AB7C5">
            <wp:extent cx="5940425" cy="346773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800C" w14:textId="77777777" w:rsidR="005F2B00" w:rsidRPr="006F36D4" w:rsidRDefault="005F2B00" w:rsidP="00EA53A9">
      <w:pPr>
        <w:pStyle w:val="10"/>
        <w:ind w:firstLine="0"/>
        <w:rPr>
          <w:sz w:val="26"/>
          <w:szCs w:val="26"/>
        </w:rPr>
      </w:pPr>
    </w:p>
    <w:p w14:paraId="5F68053A" w14:textId="1C225CDD" w:rsidR="00CE79A2" w:rsidRPr="006F36D4" w:rsidRDefault="00CE79A2" w:rsidP="00CD7C07">
      <w:pPr>
        <w:pStyle w:val="2"/>
      </w:pPr>
      <w:bookmarkStart w:id="297" w:name="_Toc167903420"/>
      <w:r w:rsidRPr="006F36D4">
        <w:t>Проверка паспорта РФ</w:t>
      </w:r>
      <w:bookmarkEnd w:id="297"/>
    </w:p>
    <w:p w14:paraId="349D7D1B" w14:textId="77777777" w:rsidR="008907DC" w:rsidRPr="006F36D4" w:rsidRDefault="008907DC" w:rsidP="003558A0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«Проверка паспорта РФ»</w:t>
      </w:r>
      <w:r w:rsidR="00756D41" w:rsidRPr="006F36D4">
        <w:rPr>
          <w:sz w:val="26"/>
          <w:szCs w:val="26"/>
        </w:rPr>
        <w:t xml:space="preserve"> позволяет ос</w:t>
      </w:r>
      <w:r w:rsidR="003861F2" w:rsidRPr="006F36D4">
        <w:rPr>
          <w:sz w:val="26"/>
          <w:szCs w:val="26"/>
        </w:rPr>
        <w:t>уществля</w:t>
      </w:r>
      <w:r w:rsidR="00756D41" w:rsidRPr="006F36D4">
        <w:rPr>
          <w:sz w:val="26"/>
          <w:szCs w:val="26"/>
        </w:rPr>
        <w:t>ть проверку паспорта РФ. Проверка паспорта осуществляется в соответствии со списком недействительных паспо</w:t>
      </w:r>
      <w:r w:rsidR="003861F2" w:rsidRPr="006F36D4">
        <w:rPr>
          <w:sz w:val="26"/>
          <w:szCs w:val="26"/>
        </w:rPr>
        <w:t xml:space="preserve">ртов, </w:t>
      </w:r>
      <w:r w:rsidR="003558A0" w:rsidRPr="006F36D4">
        <w:rPr>
          <w:sz w:val="26"/>
          <w:szCs w:val="26"/>
        </w:rPr>
        <w:t xml:space="preserve">загруженных с портала ГУВМ МВД России (Главное управление по вопросам миграции МВД России). </w:t>
      </w:r>
    </w:p>
    <w:p w14:paraId="18D53207" w14:textId="77777777" w:rsidR="00B2582C" w:rsidRPr="006F36D4" w:rsidRDefault="00B2582C" w:rsidP="003558A0">
      <w:pPr>
        <w:pStyle w:val="10"/>
        <w:ind w:firstLine="708"/>
        <w:rPr>
          <w:sz w:val="26"/>
          <w:szCs w:val="26"/>
        </w:rPr>
      </w:pPr>
    </w:p>
    <w:p w14:paraId="45ECF961" w14:textId="1BC82F93" w:rsidR="00F65E46" w:rsidRPr="006F36D4" w:rsidRDefault="000802EB" w:rsidP="00F65E46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6946DE" wp14:editId="7BA489DB">
            <wp:extent cx="5940425" cy="4583430"/>
            <wp:effectExtent l="0" t="0" r="3175" b="762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D8FA" w14:textId="3D8F944B" w:rsidR="003C628C" w:rsidRPr="006F36D4" w:rsidRDefault="003C628C" w:rsidP="00EA53A9">
      <w:pPr>
        <w:pStyle w:val="10"/>
        <w:ind w:firstLine="0"/>
        <w:rPr>
          <w:sz w:val="26"/>
          <w:szCs w:val="26"/>
        </w:rPr>
      </w:pPr>
    </w:p>
    <w:p w14:paraId="26BBC763" w14:textId="77777777" w:rsidR="00F65E46" w:rsidRPr="006F36D4" w:rsidRDefault="003558A0" w:rsidP="003C628C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Для проверки паспорта необходимо ввести серию и номер паспорта в соответствующие поля ввода </w:t>
      </w:r>
      <w:r w:rsidR="004730EB" w:rsidRPr="006F36D4">
        <w:rPr>
          <w:b/>
          <w:sz w:val="26"/>
          <w:szCs w:val="26"/>
        </w:rPr>
        <w:t>(</w:t>
      </w:r>
      <w:r w:rsidR="003C628C" w:rsidRPr="006F36D4">
        <w:rPr>
          <w:b/>
          <w:sz w:val="26"/>
          <w:szCs w:val="26"/>
        </w:rPr>
        <w:t>«Серия паспорта»</w:t>
      </w:r>
      <w:r w:rsidR="004730EB" w:rsidRPr="006F36D4">
        <w:rPr>
          <w:sz w:val="26"/>
          <w:szCs w:val="26"/>
        </w:rPr>
        <w:t xml:space="preserve"> и </w:t>
      </w:r>
      <w:r w:rsidR="003C628C" w:rsidRPr="006F36D4">
        <w:rPr>
          <w:b/>
          <w:sz w:val="26"/>
          <w:szCs w:val="26"/>
        </w:rPr>
        <w:t>«Номер паспорта»</w:t>
      </w:r>
      <w:r w:rsidR="004730EB" w:rsidRPr="006F36D4">
        <w:rPr>
          <w:sz w:val="26"/>
          <w:szCs w:val="26"/>
        </w:rPr>
        <w:t xml:space="preserve">) </w:t>
      </w:r>
      <w:r w:rsidRPr="006F36D4">
        <w:rPr>
          <w:sz w:val="26"/>
          <w:szCs w:val="26"/>
        </w:rPr>
        <w:t xml:space="preserve">и нажать кнопку </w:t>
      </w:r>
      <w:r w:rsidR="003C628C" w:rsidRPr="006F36D4">
        <w:rPr>
          <w:b/>
          <w:sz w:val="26"/>
          <w:szCs w:val="26"/>
        </w:rPr>
        <w:t>«</w:t>
      </w:r>
      <w:r w:rsidRPr="006F36D4">
        <w:rPr>
          <w:b/>
          <w:sz w:val="26"/>
          <w:szCs w:val="26"/>
        </w:rPr>
        <w:t>Проверить</w:t>
      </w:r>
      <w:r w:rsidR="003C628C"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>. Если проверка пройдена успешно и паспорта нет в списке недействительных</w:t>
      </w:r>
      <w:r w:rsidR="00F65E46" w:rsidRPr="006F36D4">
        <w:rPr>
          <w:sz w:val="26"/>
          <w:szCs w:val="26"/>
        </w:rPr>
        <w:t>, то высветится зеленый значок положительного результата, иначе – красный.</w:t>
      </w:r>
    </w:p>
    <w:p w14:paraId="0CDCEF45" w14:textId="69D5E4E1" w:rsidR="003558A0" w:rsidRPr="006F36D4" w:rsidRDefault="00510C06" w:rsidP="00EA53A9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3E90B6" wp14:editId="60F5890F">
            <wp:extent cx="5940425" cy="5631815"/>
            <wp:effectExtent l="0" t="0" r="3175" b="698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8A0" w:rsidRPr="006F36D4">
        <w:rPr>
          <w:sz w:val="26"/>
          <w:szCs w:val="26"/>
        </w:rPr>
        <w:t xml:space="preserve">  </w:t>
      </w:r>
    </w:p>
    <w:p w14:paraId="12D3D66D" w14:textId="77777777" w:rsidR="008907DC" w:rsidRPr="006F36D4" w:rsidRDefault="008907DC" w:rsidP="00EA53A9">
      <w:pPr>
        <w:pStyle w:val="10"/>
        <w:ind w:firstLine="0"/>
        <w:rPr>
          <w:sz w:val="26"/>
          <w:szCs w:val="26"/>
        </w:rPr>
      </w:pPr>
    </w:p>
    <w:p w14:paraId="63D5DB74" w14:textId="046BB312" w:rsidR="00CE79A2" w:rsidRPr="006F36D4" w:rsidRDefault="006B49A6" w:rsidP="00CD7C07">
      <w:pPr>
        <w:pStyle w:val="2"/>
      </w:pPr>
      <w:bookmarkStart w:id="298" w:name="_Toc167903421"/>
      <w:r w:rsidRPr="006F36D4">
        <w:t>Отчетность</w:t>
      </w:r>
      <w:bookmarkEnd w:id="298"/>
    </w:p>
    <w:p w14:paraId="1E50D266" w14:textId="205A1228" w:rsidR="00F44805" w:rsidRPr="006F36D4" w:rsidRDefault="002B37C1" w:rsidP="00F44805">
      <w:pPr>
        <w:pStyle w:val="af1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6F36D4">
        <w:rPr>
          <w:b/>
          <w:sz w:val="26"/>
          <w:szCs w:val="26"/>
        </w:rPr>
        <w:t>«</w:t>
      </w:r>
      <w:r w:rsidR="006B49A6" w:rsidRPr="006F36D4">
        <w:rPr>
          <w:b/>
          <w:sz w:val="26"/>
          <w:szCs w:val="26"/>
        </w:rPr>
        <w:t>Отчетность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 xml:space="preserve"> позволяет</w:t>
      </w:r>
      <w:r w:rsidR="00B1678F" w:rsidRPr="006F36D4">
        <w:rPr>
          <w:sz w:val="26"/>
          <w:szCs w:val="26"/>
        </w:rPr>
        <w:t xml:space="preserve"> построить</w:t>
      </w:r>
      <w:r w:rsidRPr="006F36D4">
        <w:rPr>
          <w:sz w:val="26"/>
          <w:szCs w:val="26"/>
        </w:rPr>
        <w:t xml:space="preserve"> </w:t>
      </w:r>
      <w:r w:rsidR="00B1678F" w:rsidRPr="006F36D4">
        <w:rPr>
          <w:sz w:val="26"/>
          <w:szCs w:val="26"/>
        </w:rPr>
        <w:t xml:space="preserve">любые </w:t>
      </w:r>
      <w:r w:rsidR="00102A47" w:rsidRPr="006F36D4">
        <w:rPr>
          <w:sz w:val="26"/>
          <w:szCs w:val="26"/>
        </w:rPr>
        <w:t>специализированные</w:t>
      </w:r>
      <w:r w:rsidRPr="006F36D4">
        <w:rPr>
          <w:sz w:val="26"/>
          <w:szCs w:val="26"/>
        </w:rPr>
        <w:t xml:space="preserve"> (</w:t>
      </w:r>
      <w:proofErr w:type="spellStart"/>
      <w:r w:rsidRPr="006F36D4">
        <w:rPr>
          <w:sz w:val="26"/>
          <w:szCs w:val="26"/>
        </w:rPr>
        <w:t>ad</w:t>
      </w:r>
      <w:proofErr w:type="spellEnd"/>
      <w:r w:rsidR="00EA0502" w:rsidRPr="006F36D4">
        <w:rPr>
          <w:sz w:val="26"/>
          <w:szCs w:val="26"/>
        </w:rPr>
        <w:t xml:space="preserve"> </w:t>
      </w:r>
      <w:proofErr w:type="spellStart"/>
      <w:r w:rsidRPr="006F36D4">
        <w:rPr>
          <w:sz w:val="26"/>
          <w:szCs w:val="26"/>
        </w:rPr>
        <w:t>hoc</w:t>
      </w:r>
      <w:proofErr w:type="spellEnd"/>
      <w:r w:rsidRPr="006F36D4">
        <w:rPr>
          <w:sz w:val="26"/>
          <w:szCs w:val="26"/>
        </w:rPr>
        <w:t>) запрос</w:t>
      </w:r>
      <w:r w:rsidR="00B1678F" w:rsidRPr="006F36D4">
        <w:rPr>
          <w:sz w:val="26"/>
          <w:szCs w:val="26"/>
        </w:rPr>
        <w:t xml:space="preserve">ы по заранее созданному списку бизнес-объектов (показателей и измерений, </w:t>
      </w:r>
      <w:r w:rsidR="00EA0502" w:rsidRPr="006F36D4">
        <w:rPr>
          <w:sz w:val="26"/>
          <w:szCs w:val="26"/>
        </w:rPr>
        <w:t>созданных по данным, загруженным из источников в соответствии с Разделом 3 данного руководства), а также разработать</w:t>
      </w:r>
      <w:r w:rsidRPr="006F36D4">
        <w:rPr>
          <w:sz w:val="26"/>
          <w:szCs w:val="26"/>
        </w:rPr>
        <w:t xml:space="preserve"> произвольны</w:t>
      </w:r>
      <w:r w:rsidR="00102A47" w:rsidRPr="006F36D4">
        <w:rPr>
          <w:sz w:val="26"/>
          <w:szCs w:val="26"/>
        </w:rPr>
        <w:t>е</w:t>
      </w:r>
      <w:r w:rsidRPr="006F36D4">
        <w:rPr>
          <w:sz w:val="26"/>
          <w:szCs w:val="26"/>
        </w:rPr>
        <w:t xml:space="preserve"> отчет</w:t>
      </w:r>
      <w:r w:rsidR="00102A47" w:rsidRPr="006F36D4">
        <w:rPr>
          <w:sz w:val="26"/>
          <w:szCs w:val="26"/>
        </w:rPr>
        <w:t>ы</w:t>
      </w:r>
      <w:r w:rsidRPr="006F36D4">
        <w:rPr>
          <w:sz w:val="26"/>
          <w:szCs w:val="26"/>
        </w:rPr>
        <w:t xml:space="preserve"> для решения конкретных бизнес-задач</w:t>
      </w:r>
      <w:r w:rsidR="004F3302" w:rsidRPr="006F36D4">
        <w:rPr>
          <w:sz w:val="26"/>
          <w:szCs w:val="26"/>
        </w:rPr>
        <w:t>,</w:t>
      </w:r>
      <w:r w:rsidR="00102A47" w:rsidRPr="006F36D4">
        <w:rPr>
          <w:sz w:val="26"/>
          <w:szCs w:val="26"/>
        </w:rPr>
        <w:t xml:space="preserve"> и </w:t>
      </w:r>
      <w:r w:rsidR="004F3302" w:rsidRPr="006F36D4">
        <w:rPr>
          <w:sz w:val="26"/>
          <w:szCs w:val="26"/>
        </w:rPr>
        <w:t>далее</w:t>
      </w:r>
      <w:r w:rsidR="00FD0CCF">
        <w:rPr>
          <w:sz w:val="26"/>
          <w:szCs w:val="26"/>
        </w:rPr>
        <w:t xml:space="preserve"> – </w:t>
      </w:r>
      <w:r w:rsidR="00102A47" w:rsidRPr="006F36D4">
        <w:rPr>
          <w:sz w:val="26"/>
          <w:szCs w:val="26"/>
        </w:rPr>
        <w:t>визуализировать полученный результат</w:t>
      </w:r>
      <w:r w:rsidR="00131E53" w:rsidRPr="006F36D4">
        <w:rPr>
          <w:sz w:val="26"/>
          <w:szCs w:val="26"/>
        </w:rPr>
        <w:t>.</w:t>
      </w:r>
    </w:p>
    <w:p w14:paraId="30F08281" w14:textId="1BC46AA7" w:rsidR="00FD0CCF" w:rsidRDefault="00131E53" w:rsidP="00FD0CCF">
      <w:pPr>
        <w:pStyle w:val="af1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sz w:val="26"/>
          <w:szCs w:val="26"/>
        </w:rPr>
      </w:pPr>
      <w:r w:rsidRPr="006F36D4">
        <w:rPr>
          <w:sz w:val="26"/>
          <w:szCs w:val="26"/>
        </w:rPr>
        <w:t xml:space="preserve">Для построения нового отчета необходимо зайти в модуль </w:t>
      </w:r>
      <w:r w:rsidRPr="006F36D4">
        <w:rPr>
          <w:b/>
          <w:sz w:val="26"/>
          <w:szCs w:val="26"/>
        </w:rPr>
        <w:t>«</w:t>
      </w:r>
      <w:r w:rsidR="00E01EA0" w:rsidRPr="006F36D4">
        <w:rPr>
          <w:b/>
          <w:sz w:val="26"/>
          <w:szCs w:val="26"/>
        </w:rPr>
        <w:t>Отчетность</w:t>
      </w:r>
      <w:r w:rsidRPr="006F36D4">
        <w:rPr>
          <w:b/>
          <w:sz w:val="26"/>
          <w:szCs w:val="26"/>
        </w:rPr>
        <w:t>»</w:t>
      </w:r>
      <w:r w:rsidRPr="006F36D4">
        <w:rPr>
          <w:sz w:val="26"/>
          <w:szCs w:val="26"/>
        </w:rPr>
        <w:t>, после чего автоматически откроется встроенный контур конструктора бизнес-</w:t>
      </w:r>
      <w:r w:rsidRPr="006F36D4">
        <w:rPr>
          <w:sz w:val="26"/>
          <w:szCs w:val="26"/>
        </w:rPr>
        <w:lastRenderedPageBreak/>
        <w:t xml:space="preserve">запросов, далее – нажать на кнопки </w:t>
      </w:r>
      <w:r w:rsidR="00F44805" w:rsidRPr="006F36D4">
        <w:rPr>
          <w:b/>
          <w:sz w:val="26"/>
          <w:szCs w:val="26"/>
        </w:rPr>
        <w:t>«</w:t>
      </w:r>
      <w:r w:rsidRPr="006F36D4">
        <w:rPr>
          <w:b/>
          <w:sz w:val="26"/>
          <w:szCs w:val="26"/>
          <w:lang w:val="en-US"/>
        </w:rPr>
        <w:t>Design</w:t>
      </w:r>
      <w:r w:rsidRPr="006F36D4">
        <w:rPr>
          <w:b/>
          <w:sz w:val="26"/>
          <w:szCs w:val="26"/>
        </w:rPr>
        <w:t>/</w:t>
      </w:r>
      <w:r w:rsidRPr="006F36D4">
        <w:rPr>
          <w:b/>
          <w:sz w:val="26"/>
          <w:szCs w:val="26"/>
          <w:lang w:val="en-US"/>
        </w:rPr>
        <w:t>With</w:t>
      </w:r>
      <w:r w:rsidRPr="006F36D4">
        <w:rPr>
          <w:b/>
          <w:sz w:val="26"/>
          <w:szCs w:val="26"/>
        </w:rPr>
        <w:t xml:space="preserve"> </w:t>
      </w:r>
      <w:r w:rsidRPr="006F36D4">
        <w:rPr>
          <w:b/>
          <w:sz w:val="26"/>
          <w:szCs w:val="26"/>
          <w:lang w:val="en-US"/>
        </w:rPr>
        <w:t>Data</w:t>
      </w:r>
      <w:r w:rsidR="00F44805" w:rsidRPr="006F36D4">
        <w:rPr>
          <w:b/>
          <w:sz w:val="26"/>
          <w:szCs w:val="26"/>
        </w:rPr>
        <w:t>»</w:t>
      </w:r>
      <w:r w:rsidRPr="006F36D4">
        <w:rPr>
          <w:b/>
          <w:sz w:val="26"/>
          <w:szCs w:val="26"/>
        </w:rPr>
        <w:t xml:space="preserve"> (</w:t>
      </w:r>
      <w:r w:rsidR="00F44805" w:rsidRPr="006F36D4">
        <w:rPr>
          <w:b/>
          <w:sz w:val="26"/>
          <w:szCs w:val="26"/>
        </w:rPr>
        <w:t>«</w:t>
      </w:r>
      <w:r w:rsidRPr="006F36D4">
        <w:rPr>
          <w:b/>
          <w:sz w:val="26"/>
          <w:szCs w:val="26"/>
        </w:rPr>
        <w:t>Разработка/</w:t>
      </w:r>
      <w:r w:rsidR="00D64F2B" w:rsidRPr="006F36D4">
        <w:rPr>
          <w:b/>
          <w:sz w:val="26"/>
          <w:szCs w:val="26"/>
        </w:rPr>
        <w:t xml:space="preserve"> </w:t>
      </w:r>
      <w:r w:rsidRPr="006F36D4">
        <w:rPr>
          <w:b/>
          <w:sz w:val="26"/>
          <w:szCs w:val="26"/>
        </w:rPr>
        <w:t xml:space="preserve">С </w:t>
      </w:r>
      <w:r w:rsidR="00E15285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1251B2" wp14:editId="303E5AA3">
                <wp:simplePos x="0" y="0"/>
                <wp:positionH relativeFrom="column">
                  <wp:posOffset>-155312</wp:posOffset>
                </wp:positionH>
                <wp:positionV relativeFrom="paragraph">
                  <wp:posOffset>522545</wp:posOffset>
                </wp:positionV>
                <wp:extent cx="6225540" cy="554182"/>
                <wp:effectExtent l="0" t="0" r="22860" b="1778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540" cy="554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DFBC0" id="Прямоугольник 19" o:spid="_x0000_s1026" style="position:absolute;margin-left:-12.25pt;margin-top:41.15pt;width:490.2pt;height:43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" filled="f" strokecolor="red" strokeweight="1pt"/>
            </w:pict>
          </mc:Fallback>
        </mc:AlternateContent>
      </w:r>
      <w:r w:rsidRPr="006F36D4">
        <w:rPr>
          <w:b/>
          <w:sz w:val="26"/>
          <w:szCs w:val="26"/>
        </w:rPr>
        <w:t>данными</w:t>
      </w:r>
      <w:r w:rsidR="00F44805" w:rsidRPr="006F36D4">
        <w:rPr>
          <w:b/>
          <w:sz w:val="26"/>
          <w:szCs w:val="26"/>
        </w:rPr>
        <w:t>»</w:t>
      </w:r>
      <w:r w:rsidRPr="006F36D4">
        <w:rPr>
          <w:b/>
          <w:sz w:val="26"/>
          <w:szCs w:val="26"/>
        </w:rPr>
        <w:t>)</w:t>
      </w:r>
      <w:r w:rsidRPr="006F36D4">
        <w:rPr>
          <w:sz w:val="26"/>
          <w:szCs w:val="26"/>
        </w:rPr>
        <w:t xml:space="preserve"> и </w:t>
      </w:r>
      <w:r w:rsidR="00F44805" w:rsidRPr="006F36D4">
        <w:rPr>
          <w:b/>
          <w:sz w:val="26"/>
          <w:szCs w:val="26"/>
        </w:rPr>
        <w:t>«</w:t>
      </w:r>
      <w:r w:rsidRPr="006F36D4">
        <w:rPr>
          <w:b/>
          <w:sz w:val="26"/>
          <w:szCs w:val="26"/>
          <w:lang w:val="en-US"/>
        </w:rPr>
        <w:t>Edit</w:t>
      </w:r>
      <w:r w:rsidRPr="006F36D4">
        <w:rPr>
          <w:b/>
          <w:sz w:val="26"/>
          <w:szCs w:val="26"/>
        </w:rPr>
        <w:t xml:space="preserve"> </w:t>
      </w:r>
      <w:r w:rsidRPr="006F36D4">
        <w:rPr>
          <w:b/>
          <w:sz w:val="26"/>
          <w:szCs w:val="26"/>
          <w:lang w:val="en-US"/>
        </w:rPr>
        <w:t>Data</w:t>
      </w:r>
      <w:r w:rsidRPr="006F36D4">
        <w:rPr>
          <w:b/>
          <w:sz w:val="26"/>
          <w:szCs w:val="26"/>
        </w:rPr>
        <w:t xml:space="preserve"> </w:t>
      </w:r>
      <w:r w:rsidRPr="006F36D4">
        <w:rPr>
          <w:b/>
          <w:sz w:val="26"/>
          <w:szCs w:val="26"/>
          <w:lang w:val="en-US"/>
        </w:rPr>
        <w:t>Provider</w:t>
      </w:r>
      <w:r w:rsidR="00F44805" w:rsidRPr="006F36D4">
        <w:rPr>
          <w:b/>
          <w:sz w:val="26"/>
          <w:szCs w:val="26"/>
        </w:rPr>
        <w:t>»</w:t>
      </w:r>
      <w:r w:rsidRPr="006F36D4">
        <w:rPr>
          <w:b/>
          <w:sz w:val="26"/>
          <w:szCs w:val="26"/>
        </w:rPr>
        <w:t xml:space="preserve"> (</w:t>
      </w:r>
      <w:r w:rsidR="00F44805" w:rsidRPr="006F36D4">
        <w:rPr>
          <w:b/>
          <w:sz w:val="26"/>
          <w:szCs w:val="26"/>
        </w:rPr>
        <w:t>«</w:t>
      </w:r>
      <w:r w:rsidRPr="006F36D4">
        <w:rPr>
          <w:b/>
          <w:sz w:val="26"/>
          <w:szCs w:val="26"/>
        </w:rPr>
        <w:t>Изменить поставщика данных</w:t>
      </w:r>
      <w:r w:rsidR="00F44805" w:rsidRPr="006F36D4">
        <w:rPr>
          <w:b/>
          <w:sz w:val="26"/>
          <w:szCs w:val="26"/>
        </w:rPr>
        <w:t>»</w:t>
      </w:r>
      <w:r w:rsidRPr="006F36D4">
        <w:rPr>
          <w:b/>
          <w:sz w:val="26"/>
          <w:szCs w:val="26"/>
        </w:rPr>
        <w:t>).</w:t>
      </w:r>
    </w:p>
    <w:p w14:paraId="469F2E20" w14:textId="24506A17" w:rsidR="005121B1" w:rsidRPr="005121B1" w:rsidRDefault="005121B1" w:rsidP="00EE5795">
      <w:pPr>
        <w:shd w:val="clear" w:color="auto" w:fill="FFFFFF"/>
        <w:spacing w:line="360" w:lineRule="auto"/>
        <w:ind w:firstLine="708"/>
        <w:jc w:val="both"/>
        <w:rPr>
          <w:sz w:val="26"/>
          <w:szCs w:val="26"/>
        </w:rPr>
      </w:pPr>
      <w:r w:rsidRPr="005121B1">
        <w:rPr>
          <w:sz w:val="26"/>
          <w:szCs w:val="26"/>
        </w:rPr>
        <w:t>При возникновении ошибок, добавьте веб-са</w:t>
      </w:r>
      <w:r w:rsidR="00EE5795">
        <w:rPr>
          <w:sz w:val="26"/>
          <w:szCs w:val="26"/>
        </w:rPr>
        <w:t>йт</w:t>
      </w:r>
      <w:r w:rsidR="006D3799" w:rsidRPr="00A47138">
        <w:rPr>
          <w:sz w:val="26"/>
          <w:szCs w:val="26"/>
        </w:rPr>
        <w:t xml:space="preserve"> </w:t>
      </w:r>
      <w:r w:rsidRPr="005121B1">
        <w:rPr>
          <w:sz w:val="26"/>
          <w:szCs w:val="26"/>
        </w:rPr>
        <w:t>https://*.ekontragent.ru в надежные сайты.</w:t>
      </w:r>
    </w:p>
    <w:p w14:paraId="63B94E93" w14:textId="07C05D2A" w:rsidR="005121B1" w:rsidRPr="005121B1" w:rsidRDefault="00906901" w:rsidP="00EE5795">
      <w:pPr>
        <w:shd w:val="clear" w:color="auto" w:fill="FFFFFF"/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C2ADBC" wp14:editId="5D33ABB5">
                <wp:simplePos x="0" y="0"/>
                <wp:positionH relativeFrom="margin">
                  <wp:align>center</wp:align>
                </wp:positionH>
                <wp:positionV relativeFrom="paragraph">
                  <wp:posOffset>3637</wp:posOffset>
                </wp:positionV>
                <wp:extent cx="6233160" cy="838200"/>
                <wp:effectExtent l="0" t="0" r="15240" b="1905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3160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A8B15" id="Прямоугольник 26" o:spid="_x0000_s1026" style="position:absolute;margin-left:0;margin-top:.3pt;width:490.8pt;height:66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="005121B1" w:rsidRPr="005121B1">
        <w:rPr>
          <w:sz w:val="26"/>
          <w:szCs w:val="26"/>
        </w:rPr>
        <w:t xml:space="preserve">* </w:t>
      </w:r>
      <w:proofErr w:type="spellStart"/>
      <w:r w:rsidR="005121B1" w:rsidRPr="005121B1">
        <w:rPr>
          <w:sz w:val="26"/>
          <w:szCs w:val="26"/>
        </w:rPr>
        <w:t>cделать</w:t>
      </w:r>
      <w:proofErr w:type="spellEnd"/>
      <w:r w:rsidR="005121B1" w:rsidRPr="005121B1">
        <w:rPr>
          <w:sz w:val="26"/>
          <w:szCs w:val="26"/>
        </w:rPr>
        <w:t xml:space="preserve"> это можно следующим образом: выберите в настройках браузера Internet </w:t>
      </w:r>
      <w:proofErr w:type="spellStart"/>
      <w:r w:rsidR="005121B1" w:rsidRPr="005121B1">
        <w:rPr>
          <w:sz w:val="26"/>
          <w:szCs w:val="26"/>
        </w:rPr>
        <w:t>Options</w:t>
      </w:r>
      <w:proofErr w:type="spellEnd"/>
      <w:r w:rsidR="005121B1" w:rsidRPr="005121B1">
        <w:rPr>
          <w:sz w:val="26"/>
          <w:szCs w:val="26"/>
        </w:rPr>
        <w:t xml:space="preserve"> -&gt; Security -&gt; </w:t>
      </w:r>
      <w:proofErr w:type="spellStart"/>
      <w:r w:rsidR="005121B1" w:rsidRPr="005121B1">
        <w:rPr>
          <w:sz w:val="26"/>
          <w:szCs w:val="26"/>
        </w:rPr>
        <w:t>Trusted</w:t>
      </w:r>
      <w:proofErr w:type="spellEnd"/>
      <w:r w:rsidR="005121B1" w:rsidRPr="005121B1">
        <w:rPr>
          <w:sz w:val="26"/>
          <w:szCs w:val="26"/>
        </w:rPr>
        <w:t xml:space="preserve"> </w:t>
      </w:r>
      <w:proofErr w:type="spellStart"/>
      <w:r w:rsidR="005121B1" w:rsidRPr="005121B1">
        <w:rPr>
          <w:sz w:val="26"/>
          <w:szCs w:val="26"/>
        </w:rPr>
        <w:t>sites</w:t>
      </w:r>
      <w:proofErr w:type="spellEnd"/>
      <w:r w:rsidR="005121B1" w:rsidRPr="005121B1">
        <w:rPr>
          <w:sz w:val="26"/>
          <w:szCs w:val="26"/>
        </w:rPr>
        <w:t xml:space="preserve"> -&gt; </w:t>
      </w:r>
      <w:proofErr w:type="spellStart"/>
      <w:r w:rsidR="005121B1" w:rsidRPr="005121B1">
        <w:rPr>
          <w:sz w:val="26"/>
          <w:szCs w:val="26"/>
        </w:rPr>
        <w:t>Sites</w:t>
      </w:r>
      <w:proofErr w:type="spellEnd"/>
      <w:r w:rsidR="005121B1" w:rsidRPr="005121B1">
        <w:rPr>
          <w:sz w:val="26"/>
          <w:szCs w:val="26"/>
        </w:rPr>
        <w:t xml:space="preserve"> -&gt; </w:t>
      </w:r>
      <w:proofErr w:type="spellStart"/>
      <w:r w:rsidR="005121B1" w:rsidRPr="005121B1">
        <w:rPr>
          <w:sz w:val="26"/>
          <w:szCs w:val="26"/>
        </w:rPr>
        <w:t>Add</w:t>
      </w:r>
      <w:proofErr w:type="spellEnd"/>
      <w:r w:rsidR="005121B1" w:rsidRPr="005121B1">
        <w:rPr>
          <w:sz w:val="26"/>
          <w:szCs w:val="26"/>
        </w:rPr>
        <w:t xml:space="preserve"> или обратитесь к Вашему системному администратору.</w:t>
      </w:r>
    </w:p>
    <w:p w14:paraId="57084C25" w14:textId="77777777" w:rsidR="005121B1" w:rsidRPr="006F36D4" w:rsidRDefault="005121B1" w:rsidP="00F44805">
      <w:pPr>
        <w:pStyle w:val="af1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6"/>
          <w:szCs w:val="26"/>
        </w:rPr>
      </w:pPr>
    </w:p>
    <w:p w14:paraId="745E131C" w14:textId="4DBA7AB5" w:rsidR="00CE79A2" w:rsidRPr="006F36D4" w:rsidRDefault="002E2AF3" w:rsidP="00EA53A9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24F37425" wp14:editId="298B6575">
            <wp:extent cx="5940425" cy="1828165"/>
            <wp:effectExtent l="0" t="0" r="3175" b="6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1A0C" w14:textId="77777777" w:rsidR="00131E53" w:rsidRPr="006F36D4" w:rsidRDefault="00131E53" w:rsidP="00EA53A9">
      <w:pPr>
        <w:pStyle w:val="10"/>
        <w:ind w:firstLine="0"/>
        <w:rPr>
          <w:sz w:val="26"/>
          <w:szCs w:val="26"/>
        </w:rPr>
      </w:pPr>
    </w:p>
    <w:p w14:paraId="7CC42861" w14:textId="6268ED5A" w:rsidR="009034C1" w:rsidRDefault="00131E53" w:rsidP="009034C1">
      <w:pPr>
        <w:spacing w:line="360" w:lineRule="auto"/>
        <w:ind w:firstLine="708"/>
        <w:jc w:val="both"/>
        <w:rPr>
          <w:bCs/>
          <w:sz w:val="26"/>
          <w:szCs w:val="26"/>
        </w:rPr>
      </w:pPr>
      <w:r w:rsidRPr="006F36D4">
        <w:rPr>
          <w:sz w:val="26"/>
          <w:szCs w:val="26"/>
        </w:rPr>
        <w:t>Далее откроется дерево измерений и показателей, перенося которые в область создания запросов</w:t>
      </w:r>
      <w:r w:rsidR="0074108E" w:rsidRPr="006F36D4">
        <w:rPr>
          <w:sz w:val="26"/>
          <w:szCs w:val="26"/>
        </w:rPr>
        <w:t>, можно создать произвольный запрос.</w:t>
      </w:r>
    </w:p>
    <w:p w14:paraId="0C4E1245" w14:textId="77777777" w:rsidR="00FD440E" w:rsidRPr="006F36D4" w:rsidRDefault="00FD440E" w:rsidP="009034C1">
      <w:pPr>
        <w:spacing w:line="360" w:lineRule="auto"/>
        <w:ind w:firstLine="708"/>
        <w:jc w:val="both"/>
        <w:rPr>
          <w:bCs/>
          <w:sz w:val="26"/>
          <w:szCs w:val="26"/>
        </w:rPr>
      </w:pPr>
    </w:p>
    <w:p w14:paraId="2A1F8C74" w14:textId="06024BF9" w:rsidR="00131E53" w:rsidRPr="006F36D4" w:rsidRDefault="00A73C4D" w:rsidP="007309B0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55A86EC7" wp14:editId="1721ACF2">
            <wp:extent cx="5940425" cy="2905125"/>
            <wp:effectExtent l="0" t="0" r="3175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F823" w14:textId="4806CD02" w:rsidR="00796953" w:rsidRDefault="00796953" w:rsidP="009034C1">
      <w:pPr>
        <w:pStyle w:val="10"/>
        <w:ind w:firstLine="0"/>
        <w:rPr>
          <w:sz w:val="26"/>
          <w:szCs w:val="26"/>
        </w:rPr>
      </w:pPr>
    </w:p>
    <w:p w14:paraId="5E6CA8E7" w14:textId="6E667BD2" w:rsidR="00561C9D" w:rsidRPr="006F36D4" w:rsidRDefault="00561C9D" w:rsidP="00CD7C07">
      <w:pPr>
        <w:pStyle w:val="2"/>
      </w:pPr>
      <w:bookmarkStart w:id="299" w:name="_Toc167903422"/>
      <w:r>
        <w:lastRenderedPageBreak/>
        <w:t>Форма</w:t>
      </w:r>
      <w:r w:rsidRPr="006F36D4">
        <w:t xml:space="preserve"> </w:t>
      </w:r>
      <w:r>
        <w:t>обратной связи</w:t>
      </w:r>
      <w:bookmarkEnd w:id="299"/>
    </w:p>
    <w:p w14:paraId="0F47B0B0" w14:textId="3259185E" w:rsidR="00BA72FD" w:rsidRDefault="00547820" w:rsidP="00BA72FD">
      <w:pPr>
        <w:pStyle w:val="10"/>
        <w:ind w:firstLine="708"/>
        <w:rPr>
          <w:sz w:val="26"/>
          <w:szCs w:val="26"/>
        </w:rPr>
      </w:pPr>
      <w:r w:rsidRPr="003A6DCD">
        <w:rPr>
          <w:rFonts w:hint="eastAsia"/>
          <w:sz w:val="26"/>
          <w:szCs w:val="26"/>
          <w:shd w:val="clear" w:color="auto" w:fill="FFFFFF"/>
        </w:rPr>
        <w:t>Форма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обратной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связи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доступна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по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иконке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конверта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справа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от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логина</w:t>
      </w:r>
      <w:r w:rsidRPr="003A6DCD">
        <w:rPr>
          <w:sz w:val="26"/>
          <w:szCs w:val="26"/>
          <w:shd w:val="clear" w:color="auto" w:fill="FFFFFF"/>
        </w:rPr>
        <w:t xml:space="preserve"> </w:t>
      </w:r>
      <w:r w:rsidRPr="003A6DCD">
        <w:rPr>
          <w:rFonts w:hint="eastAsia"/>
          <w:sz w:val="26"/>
          <w:szCs w:val="26"/>
          <w:shd w:val="clear" w:color="auto" w:fill="FFFFFF"/>
        </w:rPr>
        <w:t>пользователя</w:t>
      </w:r>
      <w:r w:rsidRPr="003A6DCD">
        <w:rPr>
          <w:sz w:val="26"/>
          <w:szCs w:val="26"/>
          <w:shd w:val="clear" w:color="auto" w:fill="FFFFFF"/>
        </w:rPr>
        <w:t>.</w:t>
      </w:r>
    </w:p>
    <w:p w14:paraId="4E773DF4" w14:textId="77777777" w:rsidR="00BA72FD" w:rsidRDefault="00BA72FD" w:rsidP="00BA72FD">
      <w:pPr>
        <w:pStyle w:val="10"/>
        <w:ind w:firstLine="708"/>
        <w:rPr>
          <w:sz w:val="26"/>
          <w:szCs w:val="26"/>
        </w:rPr>
      </w:pPr>
    </w:p>
    <w:p w14:paraId="3808D92D" w14:textId="4F90AB62" w:rsidR="00BA72FD" w:rsidRDefault="00BA72FD" w:rsidP="00BA72FD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2E932E45" wp14:editId="1492594A">
            <wp:extent cx="5940425" cy="3603409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7B1E" w14:textId="77777777" w:rsidR="00BA72FD" w:rsidRDefault="00BA72FD" w:rsidP="003A6DCD">
      <w:pPr>
        <w:pStyle w:val="10"/>
        <w:ind w:firstLine="0"/>
        <w:rPr>
          <w:sz w:val="26"/>
          <w:szCs w:val="26"/>
        </w:rPr>
      </w:pPr>
    </w:p>
    <w:p w14:paraId="4C5202BD" w14:textId="1F08A465" w:rsidR="00BA72FD" w:rsidRPr="00BA72FD" w:rsidRDefault="00BA72FD" w:rsidP="003A6DCD">
      <w:pPr>
        <w:pStyle w:val="10"/>
        <w:ind w:firstLine="708"/>
        <w:rPr>
          <w:sz w:val="26"/>
          <w:szCs w:val="26"/>
        </w:rPr>
      </w:pPr>
      <w:r>
        <w:rPr>
          <w:sz w:val="26"/>
          <w:szCs w:val="26"/>
        </w:rPr>
        <w:t>В форме обратной связи в</w:t>
      </w:r>
      <w:r w:rsidRPr="00BA72FD">
        <w:rPr>
          <w:sz w:val="26"/>
          <w:szCs w:val="26"/>
        </w:rPr>
        <w:t xml:space="preserve">се поля являются обязательными для заполнения, кроме </w:t>
      </w:r>
      <w:r w:rsidRPr="003A6DCD">
        <w:rPr>
          <w:b/>
          <w:sz w:val="26"/>
          <w:szCs w:val="26"/>
        </w:rPr>
        <w:t>Наименования компании</w:t>
      </w:r>
      <w:r w:rsidRPr="00BA72FD">
        <w:rPr>
          <w:sz w:val="26"/>
          <w:szCs w:val="26"/>
        </w:rPr>
        <w:t>.</w:t>
      </w:r>
    </w:p>
    <w:p w14:paraId="013FEC59" w14:textId="4B86BAB8" w:rsidR="00BA72FD" w:rsidRPr="00BA72FD" w:rsidRDefault="00BA72FD" w:rsidP="003A6DCD">
      <w:pPr>
        <w:pStyle w:val="10"/>
        <w:ind w:firstLine="708"/>
        <w:rPr>
          <w:sz w:val="26"/>
          <w:szCs w:val="26"/>
        </w:rPr>
      </w:pPr>
      <w:r w:rsidRPr="00BA72FD">
        <w:rPr>
          <w:sz w:val="26"/>
          <w:szCs w:val="26"/>
        </w:rPr>
        <w:t xml:space="preserve">У поля с телефоном есть шаблон ввода, он становится видимым по мере ввода </w:t>
      </w:r>
      <w:r w:rsidR="00D3092E">
        <w:rPr>
          <w:sz w:val="26"/>
          <w:szCs w:val="26"/>
        </w:rPr>
        <w:t xml:space="preserve">номера </w:t>
      </w:r>
      <w:r w:rsidRPr="00BA72FD">
        <w:rPr>
          <w:sz w:val="26"/>
          <w:szCs w:val="26"/>
        </w:rPr>
        <w:t xml:space="preserve">телефона и отображается </w:t>
      </w:r>
      <w:r w:rsidR="00D3092E">
        <w:rPr>
          <w:sz w:val="26"/>
          <w:szCs w:val="26"/>
        </w:rPr>
        <w:t>под</w:t>
      </w:r>
      <w:r w:rsidR="00D3092E" w:rsidRPr="00BA72FD">
        <w:rPr>
          <w:sz w:val="26"/>
          <w:szCs w:val="26"/>
        </w:rPr>
        <w:t xml:space="preserve"> </w:t>
      </w:r>
      <w:r w:rsidRPr="00BA72FD">
        <w:rPr>
          <w:sz w:val="26"/>
          <w:szCs w:val="26"/>
        </w:rPr>
        <w:t>пол</w:t>
      </w:r>
      <w:r w:rsidR="00ED60D5">
        <w:rPr>
          <w:sz w:val="26"/>
          <w:szCs w:val="26"/>
        </w:rPr>
        <w:t>ем</w:t>
      </w:r>
      <w:r w:rsidRPr="00BA72FD">
        <w:rPr>
          <w:sz w:val="26"/>
          <w:szCs w:val="26"/>
        </w:rPr>
        <w:t xml:space="preserve"> ввода</w:t>
      </w:r>
      <w:r>
        <w:rPr>
          <w:sz w:val="26"/>
          <w:szCs w:val="26"/>
        </w:rPr>
        <w:t>.</w:t>
      </w:r>
    </w:p>
    <w:p w14:paraId="0C5AC417" w14:textId="0AB5F88B" w:rsidR="00BA72FD" w:rsidRPr="00BA72FD" w:rsidRDefault="00BA72FD" w:rsidP="003A6DCD">
      <w:pPr>
        <w:pStyle w:val="10"/>
        <w:ind w:firstLine="708"/>
        <w:rPr>
          <w:sz w:val="26"/>
          <w:szCs w:val="26"/>
        </w:rPr>
      </w:pPr>
      <w:r>
        <w:rPr>
          <w:sz w:val="26"/>
          <w:szCs w:val="26"/>
        </w:rPr>
        <w:t xml:space="preserve">На </w:t>
      </w:r>
      <w:r w:rsidRPr="00BA72FD">
        <w:rPr>
          <w:sz w:val="26"/>
          <w:szCs w:val="26"/>
        </w:rPr>
        <w:t>прикре</w:t>
      </w:r>
      <w:r w:rsidR="00A13E78">
        <w:rPr>
          <w:sz w:val="26"/>
          <w:szCs w:val="26"/>
        </w:rPr>
        <w:t>п</w:t>
      </w:r>
      <w:r w:rsidRPr="00BA72FD">
        <w:rPr>
          <w:sz w:val="26"/>
          <w:szCs w:val="26"/>
        </w:rPr>
        <w:t>ляемые документы</w:t>
      </w:r>
      <w:r>
        <w:rPr>
          <w:sz w:val="26"/>
          <w:szCs w:val="26"/>
        </w:rPr>
        <w:t xml:space="preserve"> имеется ряд ограничений</w:t>
      </w:r>
      <w:r w:rsidRPr="00BA72FD">
        <w:rPr>
          <w:sz w:val="26"/>
          <w:szCs w:val="26"/>
        </w:rPr>
        <w:t>:</w:t>
      </w:r>
    </w:p>
    <w:p w14:paraId="11214ADA" w14:textId="77777777" w:rsidR="00BA72FD" w:rsidRPr="00BA72FD" w:rsidRDefault="00BA72FD" w:rsidP="003A6DCD">
      <w:pPr>
        <w:pStyle w:val="10"/>
        <w:ind w:firstLine="708"/>
        <w:rPr>
          <w:sz w:val="26"/>
          <w:szCs w:val="26"/>
        </w:rPr>
      </w:pPr>
      <w:r w:rsidRPr="00BA72FD">
        <w:rPr>
          <w:sz w:val="26"/>
          <w:szCs w:val="26"/>
        </w:rPr>
        <w:t xml:space="preserve">Объём прикрепляемых файлов не должен в сумме превышать 150 Мб (каждый файл не более 50 Мб). Разрешенные форматы файлов: </w:t>
      </w:r>
      <w:proofErr w:type="spellStart"/>
      <w:r w:rsidRPr="00BA72FD">
        <w:rPr>
          <w:sz w:val="26"/>
          <w:szCs w:val="26"/>
        </w:rPr>
        <w:t>jpg</w:t>
      </w:r>
      <w:proofErr w:type="spellEnd"/>
      <w:r w:rsidRPr="00BA72FD">
        <w:rPr>
          <w:sz w:val="26"/>
          <w:szCs w:val="26"/>
        </w:rPr>
        <w:t xml:space="preserve">, </w:t>
      </w:r>
      <w:proofErr w:type="spellStart"/>
      <w:r w:rsidRPr="00BA72FD">
        <w:rPr>
          <w:sz w:val="26"/>
          <w:szCs w:val="26"/>
        </w:rPr>
        <w:t>jpeg</w:t>
      </w:r>
      <w:proofErr w:type="spellEnd"/>
      <w:r w:rsidRPr="00BA72FD">
        <w:rPr>
          <w:sz w:val="26"/>
          <w:szCs w:val="26"/>
        </w:rPr>
        <w:t xml:space="preserve">, </w:t>
      </w:r>
      <w:proofErr w:type="spellStart"/>
      <w:r w:rsidRPr="00BA72FD">
        <w:rPr>
          <w:sz w:val="26"/>
          <w:szCs w:val="26"/>
        </w:rPr>
        <w:t>png</w:t>
      </w:r>
      <w:proofErr w:type="spellEnd"/>
      <w:r w:rsidRPr="00BA72FD">
        <w:rPr>
          <w:sz w:val="26"/>
          <w:szCs w:val="26"/>
        </w:rPr>
        <w:t xml:space="preserve">, </w:t>
      </w:r>
      <w:proofErr w:type="spellStart"/>
      <w:r w:rsidRPr="00BA72FD">
        <w:rPr>
          <w:sz w:val="26"/>
          <w:szCs w:val="26"/>
        </w:rPr>
        <w:t>rtf</w:t>
      </w:r>
      <w:proofErr w:type="spellEnd"/>
      <w:r w:rsidRPr="00BA72FD">
        <w:rPr>
          <w:sz w:val="26"/>
          <w:szCs w:val="26"/>
        </w:rPr>
        <w:t xml:space="preserve">, </w:t>
      </w:r>
      <w:proofErr w:type="spellStart"/>
      <w:r w:rsidRPr="00BA72FD">
        <w:rPr>
          <w:sz w:val="26"/>
          <w:szCs w:val="26"/>
        </w:rPr>
        <w:t>doc</w:t>
      </w:r>
      <w:proofErr w:type="spellEnd"/>
      <w:r w:rsidRPr="00BA72FD">
        <w:rPr>
          <w:sz w:val="26"/>
          <w:szCs w:val="26"/>
        </w:rPr>
        <w:t xml:space="preserve"> (</w:t>
      </w:r>
      <w:proofErr w:type="spellStart"/>
      <w:r w:rsidRPr="00BA72FD">
        <w:rPr>
          <w:sz w:val="26"/>
          <w:szCs w:val="26"/>
        </w:rPr>
        <w:t>odt</w:t>
      </w:r>
      <w:proofErr w:type="spellEnd"/>
      <w:r w:rsidRPr="00BA72FD">
        <w:rPr>
          <w:sz w:val="26"/>
          <w:szCs w:val="26"/>
        </w:rPr>
        <w:t xml:space="preserve">), </w:t>
      </w:r>
      <w:proofErr w:type="spellStart"/>
      <w:r w:rsidRPr="00BA72FD">
        <w:rPr>
          <w:sz w:val="26"/>
          <w:szCs w:val="26"/>
        </w:rPr>
        <w:t>docx</w:t>
      </w:r>
      <w:proofErr w:type="spellEnd"/>
      <w:r w:rsidRPr="00BA72FD">
        <w:rPr>
          <w:sz w:val="26"/>
          <w:szCs w:val="26"/>
        </w:rPr>
        <w:t xml:space="preserve">, </w:t>
      </w:r>
      <w:proofErr w:type="spellStart"/>
      <w:r w:rsidRPr="00BA72FD">
        <w:rPr>
          <w:sz w:val="26"/>
          <w:szCs w:val="26"/>
        </w:rPr>
        <w:t>xls</w:t>
      </w:r>
      <w:proofErr w:type="spellEnd"/>
      <w:r w:rsidRPr="00BA72FD">
        <w:rPr>
          <w:sz w:val="26"/>
          <w:szCs w:val="26"/>
        </w:rPr>
        <w:t xml:space="preserve"> (</w:t>
      </w:r>
      <w:proofErr w:type="spellStart"/>
      <w:r w:rsidRPr="00BA72FD">
        <w:rPr>
          <w:sz w:val="26"/>
          <w:szCs w:val="26"/>
        </w:rPr>
        <w:t>ods</w:t>
      </w:r>
      <w:proofErr w:type="spellEnd"/>
      <w:r w:rsidRPr="00BA72FD">
        <w:rPr>
          <w:sz w:val="26"/>
          <w:szCs w:val="26"/>
        </w:rPr>
        <w:t xml:space="preserve">), </w:t>
      </w:r>
      <w:proofErr w:type="spellStart"/>
      <w:r w:rsidRPr="00BA72FD">
        <w:rPr>
          <w:sz w:val="26"/>
          <w:szCs w:val="26"/>
        </w:rPr>
        <w:t>xlsx</w:t>
      </w:r>
      <w:proofErr w:type="spellEnd"/>
      <w:r w:rsidRPr="00BA72FD">
        <w:rPr>
          <w:sz w:val="26"/>
          <w:szCs w:val="26"/>
        </w:rPr>
        <w:t xml:space="preserve">, </w:t>
      </w:r>
      <w:proofErr w:type="spellStart"/>
      <w:r w:rsidRPr="00BA72FD">
        <w:rPr>
          <w:sz w:val="26"/>
          <w:szCs w:val="26"/>
        </w:rPr>
        <w:t>zip</w:t>
      </w:r>
      <w:proofErr w:type="spellEnd"/>
      <w:r w:rsidRPr="00BA72FD">
        <w:rPr>
          <w:sz w:val="26"/>
          <w:szCs w:val="26"/>
        </w:rPr>
        <w:t xml:space="preserve">, </w:t>
      </w:r>
      <w:proofErr w:type="spellStart"/>
      <w:r w:rsidRPr="00BA72FD">
        <w:rPr>
          <w:sz w:val="26"/>
          <w:szCs w:val="26"/>
        </w:rPr>
        <w:t>rar</w:t>
      </w:r>
      <w:proofErr w:type="spellEnd"/>
      <w:r w:rsidRPr="00BA72FD">
        <w:rPr>
          <w:sz w:val="26"/>
          <w:szCs w:val="26"/>
        </w:rPr>
        <w:t xml:space="preserve">, </w:t>
      </w:r>
      <w:proofErr w:type="spellStart"/>
      <w:r w:rsidRPr="00BA72FD">
        <w:rPr>
          <w:sz w:val="26"/>
          <w:szCs w:val="26"/>
        </w:rPr>
        <w:t>pdf</w:t>
      </w:r>
      <w:proofErr w:type="spellEnd"/>
      <w:r w:rsidRPr="00BA72FD">
        <w:rPr>
          <w:sz w:val="26"/>
          <w:szCs w:val="26"/>
        </w:rPr>
        <w:t>. Имя файла не должно повторяться.</w:t>
      </w:r>
    </w:p>
    <w:p w14:paraId="4541376B" w14:textId="77777777" w:rsidR="00BA72FD" w:rsidRPr="00BA72FD" w:rsidRDefault="00BA72FD" w:rsidP="003A6DCD">
      <w:pPr>
        <w:pStyle w:val="10"/>
        <w:ind w:firstLine="708"/>
        <w:rPr>
          <w:sz w:val="26"/>
          <w:szCs w:val="26"/>
        </w:rPr>
      </w:pPr>
      <w:r w:rsidRPr="00BA72FD">
        <w:rPr>
          <w:sz w:val="26"/>
          <w:szCs w:val="26"/>
        </w:rPr>
        <w:t>Прикрепление документов доступно после заполнения обязательных полей.</w:t>
      </w:r>
    </w:p>
    <w:p w14:paraId="71F7D820" w14:textId="77777777" w:rsidR="00BA72FD" w:rsidRDefault="00BA72FD" w:rsidP="003A6DCD">
      <w:pPr>
        <w:pStyle w:val="10"/>
        <w:ind w:firstLine="708"/>
        <w:rPr>
          <w:sz w:val="26"/>
          <w:szCs w:val="26"/>
        </w:rPr>
      </w:pPr>
      <w:r w:rsidRPr="00BA72FD">
        <w:rPr>
          <w:sz w:val="26"/>
          <w:szCs w:val="26"/>
        </w:rPr>
        <w:t>Отправка заявки доступна после заполнения обязательных полей.</w:t>
      </w:r>
    </w:p>
    <w:p w14:paraId="69D2ED34" w14:textId="7524BA6D" w:rsidR="00561C9D" w:rsidRDefault="00561C9D" w:rsidP="009034C1">
      <w:pPr>
        <w:pStyle w:val="10"/>
        <w:ind w:firstLine="0"/>
        <w:rPr>
          <w:sz w:val="26"/>
          <w:szCs w:val="26"/>
        </w:rPr>
      </w:pPr>
    </w:p>
    <w:p w14:paraId="1D10D452" w14:textId="4957FD7C" w:rsidR="007A71B5" w:rsidRDefault="007A71B5" w:rsidP="009034C1">
      <w:pPr>
        <w:pStyle w:val="10"/>
        <w:ind w:firstLine="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A45603" wp14:editId="55075BDF">
            <wp:extent cx="5940425" cy="33985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3A22" w14:textId="03AF5BB2" w:rsidR="00787E7B" w:rsidRDefault="00787E7B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E4B20D2" w14:textId="60FDCF84" w:rsidR="00796953" w:rsidRPr="006F36D4" w:rsidRDefault="00796953" w:rsidP="00CD7C07">
      <w:pPr>
        <w:pStyle w:val="2"/>
      </w:pPr>
      <w:bookmarkStart w:id="300" w:name="_Toc115338247"/>
      <w:bookmarkStart w:id="301" w:name="_Toc115428244"/>
      <w:bookmarkStart w:id="302" w:name="_Toc115428907"/>
      <w:bookmarkStart w:id="303" w:name="_Toc115715610"/>
      <w:bookmarkStart w:id="304" w:name="_Toc115715886"/>
      <w:bookmarkStart w:id="305" w:name="_Toc115716028"/>
      <w:bookmarkStart w:id="306" w:name="_Toc115716105"/>
      <w:bookmarkStart w:id="307" w:name="_Toc167903423"/>
      <w:bookmarkEnd w:id="300"/>
      <w:bookmarkEnd w:id="301"/>
      <w:bookmarkEnd w:id="302"/>
      <w:bookmarkEnd w:id="303"/>
      <w:bookmarkEnd w:id="304"/>
      <w:bookmarkEnd w:id="305"/>
      <w:bookmarkEnd w:id="306"/>
      <w:r w:rsidRPr="006F36D4">
        <w:lastRenderedPageBreak/>
        <w:t>Модуль авторизации с кнопкой выхода</w:t>
      </w:r>
      <w:bookmarkEnd w:id="307"/>
    </w:p>
    <w:p w14:paraId="4BE5A554" w14:textId="020C9BDB" w:rsidR="002A29A3" w:rsidRDefault="006D39F8" w:rsidP="003A6DC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Модуль </w:t>
      </w:r>
      <w:r w:rsidRPr="00B15671">
        <w:rPr>
          <w:b/>
          <w:sz w:val="26"/>
          <w:szCs w:val="26"/>
        </w:rPr>
        <w:t>авторизации</w:t>
      </w:r>
      <w:r w:rsidRPr="006F36D4">
        <w:rPr>
          <w:sz w:val="26"/>
          <w:szCs w:val="26"/>
        </w:rPr>
        <w:t xml:space="preserve"> предоставляет информацию по пользователю </w:t>
      </w:r>
      <w:r w:rsidR="00E347CD" w:rsidRPr="006F36D4">
        <w:rPr>
          <w:sz w:val="26"/>
          <w:szCs w:val="26"/>
        </w:rPr>
        <w:t>системы</w:t>
      </w:r>
      <w:r w:rsidR="008461E2" w:rsidRPr="006F36D4">
        <w:rPr>
          <w:sz w:val="26"/>
          <w:szCs w:val="26"/>
        </w:rPr>
        <w:t xml:space="preserve"> «Терн-</w:t>
      </w:r>
      <w:r w:rsidR="00BD21BF" w:rsidRPr="006F36D4">
        <w:rPr>
          <w:sz w:val="26"/>
          <w:szCs w:val="26"/>
        </w:rPr>
        <w:t xml:space="preserve">Аналитика», а конкретно </w:t>
      </w:r>
      <w:r w:rsidR="00E347CD" w:rsidRPr="006F36D4">
        <w:rPr>
          <w:sz w:val="26"/>
          <w:szCs w:val="26"/>
        </w:rPr>
        <w:t>логин</w:t>
      </w:r>
      <w:r w:rsidR="00BD21BF" w:rsidRPr="006F36D4">
        <w:rPr>
          <w:sz w:val="26"/>
          <w:szCs w:val="26"/>
        </w:rPr>
        <w:t xml:space="preserve"> пользователя. Справа от </w:t>
      </w:r>
      <w:r w:rsidR="00E347CD" w:rsidRPr="006F36D4">
        <w:rPr>
          <w:sz w:val="26"/>
          <w:szCs w:val="26"/>
        </w:rPr>
        <w:t>логина</w:t>
      </w:r>
      <w:r w:rsidR="00BD21BF" w:rsidRPr="006F36D4">
        <w:rPr>
          <w:sz w:val="26"/>
          <w:szCs w:val="26"/>
        </w:rPr>
        <w:t xml:space="preserve"> пользователя </w:t>
      </w:r>
      <w:r w:rsidR="00BD21BF" w:rsidRPr="00B15671">
        <w:rPr>
          <w:b/>
          <w:sz w:val="26"/>
          <w:szCs w:val="26"/>
        </w:rPr>
        <w:t>кнопка выхода</w:t>
      </w:r>
      <w:r w:rsidR="00BD21BF" w:rsidRPr="006F36D4">
        <w:rPr>
          <w:sz w:val="26"/>
          <w:szCs w:val="26"/>
        </w:rPr>
        <w:t>, нажав на которую можно выйти из системы.</w:t>
      </w:r>
    </w:p>
    <w:p w14:paraId="440453CB" w14:textId="38C3CC3E" w:rsidR="006D39F8" w:rsidRDefault="007B79E3" w:rsidP="00796953">
      <w:pPr>
        <w:pStyle w:val="10"/>
        <w:ind w:firstLine="0"/>
        <w:rPr>
          <w:noProof/>
        </w:rPr>
      </w:pPr>
      <w:r w:rsidRPr="007B79E3">
        <w:rPr>
          <w:noProof/>
        </w:rPr>
        <w:t xml:space="preserve"> </w:t>
      </w:r>
      <w:r w:rsidR="002F1606">
        <w:rPr>
          <w:noProof/>
        </w:rPr>
        <w:drawing>
          <wp:inline distT="0" distB="0" distL="0" distR="0" wp14:anchorId="09512F3E" wp14:editId="6DF9F9CD">
            <wp:extent cx="5940425" cy="3610846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E030" w14:textId="77777777" w:rsidR="00BD57FD" w:rsidRDefault="00BD57FD" w:rsidP="00BD57FD">
      <w:pPr>
        <w:pStyle w:val="10"/>
        <w:ind w:firstLine="708"/>
        <w:rPr>
          <w:sz w:val="26"/>
          <w:szCs w:val="26"/>
        </w:rPr>
      </w:pPr>
    </w:p>
    <w:p w14:paraId="05484988" w14:textId="413989FF" w:rsidR="00BD57FD" w:rsidRPr="006F36D4" w:rsidRDefault="00BD57FD" w:rsidP="00BD57FD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>Также выход из системы «Терн-Аналитика» возможен в случае закрытия вкладки браузера.</w:t>
      </w:r>
    </w:p>
    <w:p w14:paraId="6FA9BB5C" w14:textId="4B29586A" w:rsidR="00DE7608" w:rsidRDefault="00DE7608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C3B2148" w14:textId="2BF6C841" w:rsidR="00AB09BE" w:rsidRPr="006F36D4" w:rsidRDefault="00AB09BE" w:rsidP="00CD7C07">
      <w:pPr>
        <w:pStyle w:val="2"/>
      </w:pPr>
      <w:bookmarkStart w:id="308" w:name="_Toc115338249"/>
      <w:bookmarkStart w:id="309" w:name="_Toc115428246"/>
      <w:bookmarkStart w:id="310" w:name="_Toc115428909"/>
      <w:bookmarkStart w:id="311" w:name="_Toc115715612"/>
      <w:bookmarkStart w:id="312" w:name="_Toc115715888"/>
      <w:bookmarkStart w:id="313" w:name="_Toc115716030"/>
      <w:bookmarkStart w:id="314" w:name="_Toc115716107"/>
      <w:bookmarkStart w:id="315" w:name="_Toc167903424"/>
      <w:bookmarkEnd w:id="308"/>
      <w:bookmarkEnd w:id="309"/>
      <w:bookmarkEnd w:id="310"/>
      <w:bookmarkEnd w:id="311"/>
      <w:bookmarkEnd w:id="312"/>
      <w:bookmarkEnd w:id="313"/>
      <w:bookmarkEnd w:id="314"/>
      <w:r w:rsidRPr="006F36D4">
        <w:lastRenderedPageBreak/>
        <w:t>Превышение времени бездействия в системе</w:t>
      </w:r>
      <w:bookmarkEnd w:id="315"/>
    </w:p>
    <w:p w14:paraId="23787C0F" w14:textId="77777777" w:rsidR="00694907" w:rsidRPr="006F36D4" w:rsidRDefault="00694907" w:rsidP="002A29A3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>В данной версии системы время бездействия составляет 30 минут.</w:t>
      </w:r>
    </w:p>
    <w:p w14:paraId="603C0811" w14:textId="164BA67F" w:rsidR="00694907" w:rsidRPr="006F36D4" w:rsidRDefault="002A29A3" w:rsidP="002A29A3">
      <w:pPr>
        <w:pStyle w:val="10"/>
        <w:ind w:firstLine="709"/>
        <w:rPr>
          <w:sz w:val="26"/>
          <w:szCs w:val="26"/>
        </w:rPr>
      </w:pPr>
      <w:r w:rsidRPr="006F36D4">
        <w:rPr>
          <w:sz w:val="26"/>
          <w:szCs w:val="26"/>
        </w:rPr>
        <w:t xml:space="preserve">Согласно настройкам </w:t>
      </w:r>
      <w:r w:rsidR="00E347CD" w:rsidRPr="006F36D4">
        <w:rPr>
          <w:sz w:val="26"/>
          <w:szCs w:val="26"/>
        </w:rPr>
        <w:t>системы</w:t>
      </w:r>
      <w:r w:rsidRPr="006F36D4">
        <w:rPr>
          <w:sz w:val="26"/>
          <w:szCs w:val="26"/>
        </w:rPr>
        <w:t xml:space="preserve"> «Терн-</w:t>
      </w:r>
      <w:r w:rsidR="00AB09BE" w:rsidRPr="006F36D4">
        <w:rPr>
          <w:sz w:val="26"/>
          <w:szCs w:val="26"/>
        </w:rPr>
        <w:t>Аналитика», при превышении лимита времени бездействия система сообщит об этом</w:t>
      </w:r>
      <w:r w:rsidR="00B13694">
        <w:rPr>
          <w:sz w:val="26"/>
          <w:szCs w:val="26"/>
        </w:rPr>
        <w:t xml:space="preserve"> сообщением о повторной авторизации</w:t>
      </w:r>
      <w:r w:rsidR="00694907" w:rsidRPr="006F36D4">
        <w:rPr>
          <w:sz w:val="26"/>
          <w:szCs w:val="26"/>
        </w:rPr>
        <w:t>.</w:t>
      </w:r>
    </w:p>
    <w:p w14:paraId="7A0E4BFD" w14:textId="2129373F" w:rsidR="00A96AC4" w:rsidRPr="006F36D4" w:rsidRDefault="00C316B7" w:rsidP="00A96AC4">
      <w:pPr>
        <w:pStyle w:val="10"/>
        <w:ind w:firstLine="0"/>
        <w:rPr>
          <w:sz w:val="26"/>
          <w:szCs w:val="26"/>
        </w:rPr>
      </w:pPr>
      <w:r>
        <w:rPr>
          <w:noProof/>
        </w:rPr>
        <w:drawing>
          <wp:inline distT="0" distB="0" distL="0" distR="0" wp14:anchorId="08477F6C" wp14:editId="37516542">
            <wp:extent cx="5940425" cy="2870835"/>
            <wp:effectExtent l="0" t="0" r="3175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249F" w14:textId="77777777" w:rsidR="002A29A3" w:rsidRPr="006F36D4" w:rsidRDefault="002A29A3" w:rsidP="00254A43">
      <w:pPr>
        <w:pStyle w:val="10"/>
        <w:ind w:firstLine="567"/>
        <w:rPr>
          <w:sz w:val="26"/>
          <w:szCs w:val="26"/>
        </w:rPr>
      </w:pPr>
    </w:p>
    <w:p w14:paraId="6237970A" w14:textId="12262358" w:rsidR="00DE7608" w:rsidRDefault="00AB09BE" w:rsidP="00254A43">
      <w:pPr>
        <w:pStyle w:val="10"/>
        <w:ind w:firstLine="567"/>
        <w:rPr>
          <w:sz w:val="26"/>
          <w:szCs w:val="26"/>
        </w:rPr>
      </w:pPr>
      <w:r w:rsidRPr="006F36D4">
        <w:rPr>
          <w:sz w:val="26"/>
          <w:szCs w:val="26"/>
        </w:rPr>
        <w:t>При таком сообщении необходимо выйти из системы и авторизоваться вновь.</w:t>
      </w:r>
      <w:r w:rsidR="00254A43" w:rsidRPr="006F36D4">
        <w:rPr>
          <w:sz w:val="26"/>
          <w:szCs w:val="26"/>
        </w:rPr>
        <w:t xml:space="preserve"> </w:t>
      </w:r>
      <w:r w:rsidR="00694907" w:rsidRPr="006F36D4">
        <w:rPr>
          <w:sz w:val="26"/>
          <w:szCs w:val="26"/>
        </w:rPr>
        <w:t xml:space="preserve">В дальнейшем </w:t>
      </w:r>
      <w:r w:rsidR="00254A43" w:rsidRPr="006F36D4">
        <w:rPr>
          <w:sz w:val="26"/>
          <w:szCs w:val="26"/>
        </w:rPr>
        <w:t>этот процесс будет автоматизирован.</w:t>
      </w:r>
    </w:p>
    <w:p w14:paraId="5C26B318" w14:textId="77777777" w:rsidR="00DE7608" w:rsidRDefault="00DE7608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5354EE4" w14:textId="10159ED8" w:rsidR="004D0E4F" w:rsidRPr="006F36D4" w:rsidRDefault="004D0E4F" w:rsidP="00CD7C07">
      <w:pPr>
        <w:pStyle w:val="2"/>
      </w:pPr>
      <w:bookmarkStart w:id="316" w:name="_Toc115338251"/>
      <w:bookmarkStart w:id="317" w:name="_Toc115428248"/>
      <w:bookmarkStart w:id="318" w:name="_Toc115428911"/>
      <w:bookmarkStart w:id="319" w:name="_Toc115715614"/>
      <w:bookmarkStart w:id="320" w:name="_Toc115715890"/>
      <w:bookmarkStart w:id="321" w:name="_Toc115716032"/>
      <w:bookmarkStart w:id="322" w:name="_Toc115716109"/>
      <w:bookmarkStart w:id="323" w:name="_Toc115338252"/>
      <w:bookmarkStart w:id="324" w:name="_Toc115428249"/>
      <w:bookmarkStart w:id="325" w:name="_Toc115428912"/>
      <w:bookmarkStart w:id="326" w:name="_Toc115715615"/>
      <w:bookmarkStart w:id="327" w:name="_Toc115715891"/>
      <w:bookmarkStart w:id="328" w:name="_Toc115716033"/>
      <w:bookmarkStart w:id="329" w:name="_Toc115716110"/>
      <w:bookmarkStart w:id="330" w:name="_Toc16790342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r w:rsidRPr="006F36D4">
        <w:lastRenderedPageBreak/>
        <w:t>Выход из системы</w:t>
      </w:r>
      <w:bookmarkEnd w:id="330"/>
    </w:p>
    <w:p w14:paraId="49206070" w14:textId="0E3CBF51" w:rsidR="006C6374" w:rsidRPr="006F36D4" w:rsidRDefault="002A29A3" w:rsidP="006C6374">
      <w:pPr>
        <w:pStyle w:val="10"/>
        <w:ind w:firstLine="708"/>
        <w:rPr>
          <w:sz w:val="26"/>
          <w:szCs w:val="26"/>
        </w:rPr>
      </w:pPr>
      <w:r w:rsidRPr="006F36D4">
        <w:rPr>
          <w:sz w:val="26"/>
          <w:szCs w:val="26"/>
        </w:rPr>
        <w:t xml:space="preserve">Выйти из </w:t>
      </w:r>
      <w:r w:rsidR="00E347CD" w:rsidRPr="006F36D4">
        <w:rPr>
          <w:sz w:val="26"/>
          <w:szCs w:val="26"/>
        </w:rPr>
        <w:t>системы</w:t>
      </w:r>
      <w:r w:rsidRPr="006F36D4">
        <w:rPr>
          <w:sz w:val="26"/>
          <w:szCs w:val="26"/>
        </w:rPr>
        <w:t xml:space="preserve"> «Терн-</w:t>
      </w:r>
      <w:r w:rsidR="006C6374" w:rsidRPr="006F36D4">
        <w:rPr>
          <w:sz w:val="26"/>
          <w:szCs w:val="26"/>
        </w:rPr>
        <w:t xml:space="preserve">Аналитика» можно, нажав на кнопку </w:t>
      </w:r>
      <w:r w:rsidR="006C6374" w:rsidRPr="006F36D4">
        <w:rPr>
          <w:b/>
          <w:sz w:val="26"/>
          <w:szCs w:val="26"/>
        </w:rPr>
        <w:t>«Выход»</w:t>
      </w:r>
      <w:r w:rsidR="006C6374" w:rsidRPr="001470A1">
        <w:rPr>
          <w:sz w:val="26"/>
          <w:szCs w:val="26"/>
        </w:rPr>
        <w:t>,</w:t>
      </w:r>
      <w:r w:rsidR="006C6374" w:rsidRPr="006F36D4">
        <w:rPr>
          <w:sz w:val="26"/>
          <w:szCs w:val="26"/>
        </w:rPr>
        <w:t xml:space="preserve"> располагающуюся в левом боковом </w:t>
      </w:r>
      <w:r w:rsidR="006C6374" w:rsidRPr="006F36D4">
        <w:rPr>
          <w:b/>
          <w:sz w:val="26"/>
          <w:szCs w:val="26"/>
        </w:rPr>
        <w:t>Меню</w:t>
      </w:r>
      <w:r w:rsidR="006C6374" w:rsidRPr="006F36D4">
        <w:rPr>
          <w:sz w:val="26"/>
          <w:szCs w:val="26"/>
        </w:rPr>
        <w:t xml:space="preserve"> справа от </w:t>
      </w:r>
      <w:r w:rsidR="00D0697E">
        <w:rPr>
          <w:sz w:val="26"/>
          <w:szCs w:val="26"/>
        </w:rPr>
        <w:t>кнопки обратной связи</w:t>
      </w:r>
      <w:r w:rsidR="006C6374" w:rsidRPr="006F36D4">
        <w:rPr>
          <w:sz w:val="26"/>
          <w:szCs w:val="26"/>
        </w:rPr>
        <w:t>.</w:t>
      </w:r>
    </w:p>
    <w:p w14:paraId="7A2079D5" w14:textId="77777777" w:rsidR="00436832" w:rsidRDefault="00436832" w:rsidP="006C6374">
      <w:pPr>
        <w:pStyle w:val="10"/>
        <w:ind w:firstLine="0"/>
        <w:rPr>
          <w:noProof/>
          <w:sz w:val="26"/>
          <w:szCs w:val="26"/>
        </w:rPr>
      </w:pPr>
    </w:p>
    <w:p w14:paraId="4AEED5B7" w14:textId="4B844AFC" w:rsidR="006C6374" w:rsidRPr="003115B4" w:rsidRDefault="0006516B" w:rsidP="006C6374">
      <w:pPr>
        <w:pStyle w:val="10"/>
        <w:ind w:firstLine="0"/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946112F" wp14:editId="59674699">
            <wp:extent cx="5940425" cy="3610846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9AD2" w14:textId="77777777" w:rsidR="00DE7608" w:rsidRPr="006F36D4" w:rsidRDefault="00DE7608" w:rsidP="006C6374">
      <w:pPr>
        <w:pStyle w:val="10"/>
        <w:ind w:firstLine="0"/>
        <w:rPr>
          <w:sz w:val="26"/>
          <w:szCs w:val="26"/>
        </w:rPr>
      </w:pPr>
    </w:p>
    <w:p w14:paraId="07DC1A74" w14:textId="6F74B5AA" w:rsidR="009F5EEE" w:rsidRDefault="002A29A3" w:rsidP="00CD7C07">
      <w:pPr>
        <w:pStyle w:val="10"/>
        <w:ind w:firstLine="708"/>
        <w:rPr>
          <w:ins w:id="331" w:author="Anton Shatkovskiy" w:date="2024-05-23T15:29:00Z"/>
          <w:sz w:val="26"/>
          <w:szCs w:val="26"/>
        </w:rPr>
      </w:pPr>
      <w:r w:rsidRPr="006F36D4">
        <w:rPr>
          <w:sz w:val="26"/>
          <w:szCs w:val="26"/>
        </w:rPr>
        <w:t xml:space="preserve">Также выход из </w:t>
      </w:r>
      <w:r w:rsidR="00416C3E" w:rsidRPr="006F36D4">
        <w:rPr>
          <w:sz w:val="26"/>
          <w:szCs w:val="26"/>
        </w:rPr>
        <w:t>системы</w:t>
      </w:r>
      <w:r w:rsidRPr="006F36D4">
        <w:rPr>
          <w:sz w:val="26"/>
          <w:szCs w:val="26"/>
        </w:rPr>
        <w:t xml:space="preserve"> «Терн-</w:t>
      </w:r>
      <w:r w:rsidR="006C6374" w:rsidRPr="006F36D4">
        <w:rPr>
          <w:sz w:val="26"/>
          <w:szCs w:val="26"/>
        </w:rPr>
        <w:t>Аналитика» возможен в случае закрытия вкладки браузера.</w:t>
      </w:r>
      <w:bookmarkEnd w:id="20"/>
      <w:bookmarkEnd w:id="21"/>
    </w:p>
    <w:p w14:paraId="6B6A1BCA" w14:textId="60B8F6E9" w:rsidR="000E02A2" w:rsidRDefault="000E02A2" w:rsidP="00CD7C07">
      <w:pPr>
        <w:pStyle w:val="10"/>
        <w:ind w:firstLine="708"/>
        <w:rPr>
          <w:ins w:id="332" w:author="Anton Shatkovskiy" w:date="2024-05-23T15:29:00Z"/>
          <w:sz w:val="26"/>
          <w:szCs w:val="26"/>
        </w:rPr>
      </w:pPr>
    </w:p>
    <w:p w14:paraId="32E54374" w14:textId="205987D1" w:rsidR="000E02A2" w:rsidRDefault="000E02A2" w:rsidP="00CD7C07">
      <w:pPr>
        <w:pStyle w:val="10"/>
        <w:ind w:firstLine="708"/>
        <w:rPr>
          <w:ins w:id="333" w:author="Anton Shatkovskiy" w:date="2024-05-23T15:29:00Z"/>
          <w:sz w:val="26"/>
          <w:szCs w:val="26"/>
        </w:rPr>
      </w:pPr>
    </w:p>
    <w:p w14:paraId="25BC2C20" w14:textId="3EF5A13D" w:rsidR="000E02A2" w:rsidRDefault="000E02A2" w:rsidP="00CD7C07">
      <w:pPr>
        <w:pStyle w:val="10"/>
        <w:ind w:firstLine="708"/>
        <w:rPr>
          <w:ins w:id="334" w:author="Anton Shatkovskiy" w:date="2024-05-23T15:29:00Z"/>
          <w:sz w:val="26"/>
          <w:szCs w:val="26"/>
        </w:rPr>
      </w:pPr>
    </w:p>
    <w:p w14:paraId="7037844A" w14:textId="1CDAF0A3" w:rsidR="000E02A2" w:rsidRDefault="000E02A2" w:rsidP="00CD7C07">
      <w:pPr>
        <w:pStyle w:val="10"/>
        <w:ind w:firstLine="708"/>
        <w:rPr>
          <w:ins w:id="335" w:author="Anton Shatkovskiy" w:date="2024-05-23T15:29:00Z"/>
          <w:sz w:val="26"/>
          <w:szCs w:val="26"/>
        </w:rPr>
      </w:pPr>
    </w:p>
    <w:p w14:paraId="164E6A78" w14:textId="59573B7C" w:rsidR="000E02A2" w:rsidRDefault="000E02A2" w:rsidP="00CD7C07">
      <w:pPr>
        <w:pStyle w:val="10"/>
        <w:ind w:firstLine="708"/>
        <w:rPr>
          <w:ins w:id="336" w:author="Anton Shatkovskiy" w:date="2024-05-23T15:29:00Z"/>
          <w:sz w:val="26"/>
          <w:szCs w:val="26"/>
        </w:rPr>
      </w:pPr>
    </w:p>
    <w:p w14:paraId="0291DF3D" w14:textId="312DDCCF" w:rsidR="000E02A2" w:rsidRDefault="000E02A2" w:rsidP="00CD7C07">
      <w:pPr>
        <w:pStyle w:val="10"/>
        <w:ind w:firstLine="708"/>
        <w:rPr>
          <w:ins w:id="337" w:author="Anton Shatkovskiy" w:date="2024-05-23T15:29:00Z"/>
          <w:sz w:val="26"/>
          <w:szCs w:val="26"/>
        </w:rPr>
      </w:pPr>
    </w:p>
    <w:p w14:paraId="477CCD23" w14:textId="19D6A3B0" w:rsidR="000E02A2" w:rsidRDefault="000E02A2" w:rsidP="00CD7C07">
      <w:pPr>
        <w:pStyle w:val="10"/>
        <w:ind w:firstLine="708"/>
        <w:rPr>
          <w:ins w:id="338" w:author="Anton Shatkovskiy" w:date="2024-05-23T15:29:00Z"/>
          <w:sz w:val="26"/>
          <w:szCs w:val="26"/>
        </w:rPr>
      </w:pPr>
    </w:p>
    <w:p w14:paraId="5A5266F6" w14:textId="2644C4E9" w:rsidR="000E02A2" w:rsidRDefault="000E02A2" w:rsidP="00CD7C07">
      <w:pPr>
        <w:pStyle w:val="10"/>
        <w:ind w:firstLine="708"/>
        <w:rPr>
          <w:ins w:id="339" w:author="Anton Shatkovskiy" w:date="2024-05-23T15:29:00Z"/>
          <w:sz w:val="26"/>
          <w:szCs w:val="26"/>
        </w:rPr>
      </w:pPr>
    </w:p>
    <w:p w14:paraId="3742D472" w14:textId="19DCDCED" w:rsidR="000E02A2" w:rsidRDefault="000E02A2" w:rsidP="00CD7C07">
      <w:pPr>
        <w:pStyle w:val="10"/>
        <w:ind w:firstLine="708"/>
        <w:rPr>
          <w:ins w:id="340" w:author="Anton Shatkovskiy" w:date="2024-05-23T15:29:00Z"/>
          <w:sz w:val="26"/>
          <w:szCs w:val="26"/>
        </w:rPr>
      </w:pPr>
    </w:p>
    <w:p w14:paraId="49143CD3" w14:textId="286E447E" w:rsidR="000E02A2" w:rsidRDefault="000E02A2" w:rsidP="00CD7C07">
      <w:pPr>
        <w:pStyle w:val="10"/>
        <w:ind w:firstLine="708"/>
        <w:rPr>
          <w:ins w:id="341" w:author="Anton Shatkovskiy" w:date="2024-05-23T15:29:00Z"/>
          <w:sz w:val="26"/>
          <w:szCs w:val="26"/>
        </w:rPr>
      </w:pPr>
    </w:p>
    <w:p w14:paraId="29466772" w14:textId="6E39F098" w:rsidR="000E02A2" w:rsidRDefault="00CE10A7" w:rsidP="00CE10A7">
      <w:pPr>
        <w:pStyle w:val="2"/>
        <w:ind w:left="709" w:hanging="709"/>
        <w:rPr>
          <w:ins w:id="342" w:author="Anton Shatkovskiy" w:date="2024-05-23T15:31:00Z"/>
          <w:sz w:val="26"/>
          <w:szCs w:val="26"/>
        </w:rPr>
      </w:pPr>
      <w:bookmarkStart w:id="343" w:name="_Toc167903426"/>
      <w:ins w:id="344" w:author="Anton Shatkovskiy" w:date="2024-05-23T15:31:00Z">
        <w:r>
          <w:rPr>
            <w:sz w:val="26"/>
            <w:szCs w:val="26"/>
            <w:lang w:val="en-US"/>
          </w:rPr>
          <w:lastRenderedPageBreak/>
          <w:t xml:space="preserve">API </w:t>
        </w:r>
        <w:r w:rsidRPr="00CE10A7">
          <w:rPr>
            <w:rPrChange w:id="345" w:author="Anton Shatkovskiy" w:date="2024-05-23T15:31:00Z">
              <w:rPr>
                <w:sz w:val="26"/>
                <w:szCs w:val="26"/>
              </w:rPr>
            </w:rPrChange>
          </w:rPr>
          <w:t>системы</w:t>
        </w:r>
        <w:r>
          <w:rPr>
            <w:sz w:val="26"/>
            <w:szCs w:val="26"/>
          </w:rPr>
          <w:t xml:space="preserve"> </w:t>
        </w:r>
        <w:r w:rsidRPr="006F36D4">
          <w:rPr>
            <w:sz w:val="26"/>
            <w:szCs w:val="26"/>
          </w:rPr>
          <w:t>«Терн-Аналитика»</w:t>
        </w:r>
        <w:bookmarkEnd w:id="343"/>
      </w:ins>
    </w:p>
    <w:p w14:paraId="5B28D7A8" w14:textId="30F1E44C" w:rsidR="00CE10A7" w:rsidRDefault="00CE10A7" w:rsidP="00CE10A7">
      <w:pPr>
        <w:pStyle w:val="10"/>
        <w:rPr>
          <w:sz w:val="26"/>
          <w:szCs w:val="26"/>
        </w:rPr>
      </w:pPr>
      <w:ins w:id="346" w:author="Anton Shatkovskiy" w:date="2024-05-23T15:34:00Z">
        <w:r w:rsidRPr="008C0B90">
          <w:rPr>
            <w:sz w:val="26"/>
            <w:szCs w:val="26"/>
          </w:rPr>
          <w:t>API</w:t>
        </w:r>
        <w:r w:rsidRPr="008C0B90">
          <w:rPr>
            <w:sz w:val="26"/>
            <w:szCs w:val="26"/>
            <w:rPrChange w:id="347" w:author="Anton Shatkovskiy" w:date="2024-05-23T15:37:00Z">
              <w:rPr>
                <w:lang w:val="en-US"/>
              </w:rPr>
            </w:rPrChange>
          </w:rPr>
          <w:t xml:space="preserve"> (</w:t>
        </w:r>
        <w:r w:rsidRPr="008C0B90">
          <w:rPr>
            <w:sz w:val="26"/>
            <w:szCs w:val="26"/>
            <w:rPrChange w:id="348" w:author="Anton Shatkovskiy" w:date="2024-05-23T15:35:00Z">
              <w:rPr>
                <w:rFonts w:ascii="Arial" w:hAnsi="Arial" w:cs="Arial"/>
                <w:b/>
                <w:bCs/>
                <w:i/>
                <w:iCs/>
                <w:color w:val="202122"/>
                <w:sz w:val="21"/>
                <w:szCs w:val="21"/>
                <w:shd w:val="clear" w:color="auto" w:fill="FFFFFF"/>
                <w:lang w:val="en"/>
              </w:rPr>
            </w:rPrChange>
          </w:rPr>
          <w:t>a</w:t>
        </w:r>
        <w:r w:rsidRPr="008C0B90">
          <w:rPr>
            <w:sz w:val="26"/>
            <w:szCs w:val="26"/>
            <w:rPrChange w:id="349" w:author="Anton Shatkovskiy" w:date="2024-05-23T15:35:00Z">
              <w:rPr>
                <w:rFonts w:ascii="Arial" w:hAnsi="Arial" w:cs="Arial"/>
                <w:i/>
                <w:iCs/>
                <w:color w:val="202122"/>
                <w:sz w:val="21"/>
                <w:szCs w:val="21"/>
                <w:shd w:val="clear" w:color="auto" w:fill="FFFFFF"/>
                <w:lang w:val="en"/>
              </w:rPr>
            </w:rPrChange>
          </w:rPr>
          <w:t>pplication </w:t>
        </w:r>
        <w:r w:rsidRPr="008C0B90">
          <w:rPr>
            <w:sz w:val="26"/>
            <w:szCs w:val="26"/>
            <w:rPrChange w:id="350" w:author="Anton Shatkovskiy" w:date="2024-05-23T15:35:00Z">
              <w:rPr>
                <w:rFonts w:ascii="Arial" w:hAnsi="Arial" w:cs="Arial"/>
                <w:b/>
                <w:bCs/>
                <w:i/>
                <w:iCs/>
                <w:color w:val="202122"/>
                <w:sz w:val="21"/>
                <w:szCs w:val="21"/>
                <w:shd w:val="clear" w:color="auto" w:fill="FFFFFF"/>
                <w:lang w:val="en"/>
              </w:rPr>
            </w:rPrChange>
          </w:rPr>
          <w:t>p</w:t>
        </w:r>
        <w:r w:rsidRPr="008C0B90">
          <w:rPr>
            <w:sz w:val="26"/>
            <w:szCs w:val="26"/>
            <w:rPrChange w:id="351" w:author="Anton Shatkovskiy" w:date="2024-05-23T15:35:00Z">
              <w:rPr>
                <w:rFonts w:ascii="Arial" w:hAnsi="Arial" w:cs="Arial"/>
                <w:i/>
                <w:iCs/>
                <w:color w:val="202122"/>
                <w:sz w:val="21"/>
                <w:szCs w:val="21"/>
                <w:shd w:val="clear" w:color="auto" w:fill="FFFFFF"/>
                <w:lang w:val="en"/>
              </w:rPr>
            </w:rPrChange>
          </w:rPr>
          <w:t>rogramming </w:t>
        </w:r>
        <w:r w:rsidRPr="008C0B90">
          <w:rPr>
            <w:sz w:val="26"/>
            <w:szCs w:val="26"/>
            <w:rPrChange w:id="352" w:author="Anton Shatkovskiy" w:date="2024-05-23T15:35:00Z">
              <w:rPr>
                <w:rFonts w:ascii="Arial" w:hAnsi="Arial" w:cs="Arial"/>
                <w:b/>
                <w:bCs/>
                <w:i/>
                <w:iCs/>
                <w:color w:val="202122"/>
                <w:sz w:val="21"/>
                <w:szCs w:val="21"/>
                <w:shd w:val="clear" w:color="auto" w:fill="FFFFFF"/>
                <w:lang w:val="en"/>
              </w:rPr>
            </w:rPrChange>
          </w:rPr>
          <w:t>i</w:t>
        </w:r>
        <w:r w:rsidRPr="008C0B90">
          <w:rPr>
            <w:sz w:val="26"/>
            <w:szCs w:val="26"/>
            <w:rPrChange w:id="353" w:author="Anton Shatkovskiy" w:date="2024-05-23T15:35:00Z">
              <w:rPr>
                <w:rFonts w:ascii="Arial" w:hAnsi="Arial" w:cs="Arial"/>
                <w:i/>
                <w:iCs/>
                <w:color w:val="202122"/>
                <w:sz w:val="21"/>
                <w:szCs w:val="21"/>
                <w:shd w:val="clear" w:color="auto" w:fill="FFFFFF"/>
                <w:lang w:val="en"/>
              </w:rPr>
            </w:rPrChange>
          </w:rPr>
          <w:t>nterface</w:t>
        </w:r>
        <w:r w:rsidRPr="008C0B90">
          <w:rPr>
            <w:sz w:val="26"/>
            <w:szCs w:val="26"/>
            <w:rPrChange w:id="354" w:author="Anton Shatkovskiy" w:date="2024-05-23T15:37:00Z">
              <w:rPr>
                <w:lang w:val="en-US"/>
              </w:rPr>
            </w:rPrChange>
          </w:rPr>
          <w:t>)</w:t>
        </w:r>
      </w:ins>
      <w:ins w:id="355" w:author="Anton Shatkovskiy" w:date="2024-05-23T15:35:00Z">
        <w:r w:rsidRPr="008C0B90">
          <w:rPr>
            <w:sz w:val="26"/>
            <w:szCs w:val="26"/>
            <w:rPrChange w:id="356" w:author="Anton Shatkovskiy" w:date="2024-05-23T15:37:00Z">
              <w:rPr>
                <w:lang w:val="en-US"/>
              </w:rPr>
            </w:rPrChange>
          </w:rPr>
          <w:t xml:space="preserve"> </w:t>
        </w:r>
        <w:r w:rsidRPr="008C0B90">
          <w:rPr>
            <w:sz w:val="26"/>
            <w:szCs w:val="26"/>
          </w:rPr>
          <w:t>системы</w:t>
        </w:r>
        <w:r w:rsidRPr="00CE10A7">
          <w:t xml:space="preserve"> </w:t>
        </w:r>
        <w:r w:rsidRPr="00CE10A7">
          <w:rPr>
            <w:sz w:val="26"/>
            <w:szCs w:val="26"/>
          </w:rPr>
          <w:t>«</w:t>
        </w:r>
        <w:r w:rsidRPr="006F36D4">
          <w:rPr>
            <w:sz w:val="26"/>
            <w:szCs w:val="26"/>
          </w:rPr>
          <w:t>Терн</w:t>
        </w:r>
        <w:r w:rsidRPr="00CE10A7">
          <w:rPr>
            <w:sz w:val="26"/>
            <w:szCs w:val="26"/>
          </w:rPr>
          <w:t>-</w:t>
        </w:r>
        <w:r w:rsidRPr="006F36D4">
          <w:rPr>
            <w:sz w:val="26"/>
            <w:szCs w:val="26"/>
          </w:rPr>
          <w:t>Аналитика</w:t>
        </w:r>
        <w:r w:rsidRPr="00CE10A7">
          <w:rPr>
            <w:sz w:val="26"/>
            <w:szCs w:val="26"/>
          </w:rPr>
          <w:t>»</w:t>
        </w:r>
      </w:ins>
      <w:ins w:id="357" w:author="Anton Shatkovskiy" w:date="2024-05-23T15:38:00Z">
        <w:r w:rsidR="00AA65FB">
          <w:rPr>
            <w:sz w:val="26"/>
            <w:szCs w:val="26"/>
          </w:rPr>
          <w:t xml:space="preserve"> (</w:t>
        </w:r>
      </w:ins>
      <w:ins w:id="358" w:author="Anton Shatkovskiy" w:date="2024-05-23T15:39:00Z">
        <w:r w:rsidR="00AA65FB">
          <w:rPr>
            <w:sz w:val="26"/>
            <w:szCs w:val="26"/>
          </w:rPr>
          <w:t>далее</w:t>
        </w:r>
      </w:ins>
      <w:ins w:id="359" w:author="Anton Shatkovskiy" w:date="2024-05-23T15:38:00Z">
        <w:r w:rsidR="00AA65FB">
          <w:rPr>
            <w:sz w:val="26"/>
            <w:szCs w:val="26"/>
          </w:rPr>
          <w:t xml:space="preserve"> </w:t>
        </w:r>
      </w:ins>
      <w:ins w:id="360" w:author="Anton Shatkovskiy" w:date="2024-05-23T15:39:00Z">
        <w:r w:rsidR="00AA65FB" w:rsidRPr="00AA65FB">
          <w:rPr>
            <w:b/>
            <w:sz w:val="26"/>
            <w:szCs w:val="26"/>
            <w:u w:val="single"/>
            <w:lang w:val="en-US"/>
            <w:rPrChange w:id="361" w:author="Anton Shatkovskiy" w:date="2024-05-23T15:39:00Z">
              <w:rPr>
                <w:sz w:val="26"/>
                <w:szCs w:val="26"/>
                <w:lang w:val="en-US"/>
              </w:rPr>
            </w:rPrChange>
          </w:rPr>
          <w:t>TA</w:t>
        </w:r>
      </w:ins>
      <w:ins w:id="362" w:author="Anton Shatkovskiy" w:date="2024-05-23T15:38:00Z">
        <w:r w:rsidR="00AA65FB">
          <w:rPr>
            <w:sz w:val="26"/>
            <w:szCs w:val="26"/>
          </w:rPr>
          <w:t>)</w:t>
        </w:r>
      </w:ins>
      <w:ins w:id="363" w:author="Anton Shatkovskiy" w:date="2024-05-23T15:35:00Z">
        <w:r w:rsidRPr="00CE10A7">
          <w:rPr>
            <w:sz w:val="26"/>
            <w:szCs w:val="26"/>
          </w:rPr>
          <w:t xml:space="preserve"> </w:t>
        </w:r>
      </w:ins>
      <w:ins w:id="364" w:author="Anton Shatkovskiy" w:date="2024-05-23T15:37:00Z">
        <w:r>
          <w:rPr>
            <w:sz w:val="26"/>
            <w:szCs w:val="26"/>
          </w:rPr>
          <w:t>предназначено для</w:t>
        </w:r>
      </w:ins>
      <w:ins w:id="365" w:author="Anton Shatkovskiy" w:date="2024-05-23T15:38:00Z">
        <w:r w:rsidR="00AA65FB">
          <w:rPr>
            <w:sz w:val="26"/>
            <w:szCs w:val="26"/>
          </w:rPr>
          <w:t xml:space="preserve"> интеграции</w:t>
        </w:r>
      </w:ins>
      <w:ins w:id="366" w:author="Anton Shatkovskiy" w:date="2024-05-23T15:41:00Z">
        <w:r w:rsidR="00AA65FB">
          <w:rPr>
            <w:sz w:val="26"/>
            <w:szCs w:val="26"/>
          </w:rPr>
          <w:t xml:space="preserve"> и дальнейшего использования</w:t>
        </w:r>
      </w:ins>
      <w:ins w:id="367" w:author="Anton Shatkovskiy" w:date="2024-05-23T15:39:00Z">
        <w:r w:rsidR="00AA65FB">
          <w:rPr>
            <w:sz w:val="26"/>
            <w:szCs w:val="26"/>
          </w:rPr>
          <w:t xml:space="preserve"> </w:t>
        </w:r>
        <w:r w:rsidR="00AA65FB">
          <w:rPr>
            <w:sz w:val="26"/>
            <w:szCs w:val="26"/>
            <w:lang w:val="en-US"/>
          </w:rPr>
          <w:t>TA</w:t>
        </w:r>
        <w:r w:rsidR="00AA65FB">
          <w:rPr>
            <w:sz w:val="26"/>
            <w:szCs w:val="26"/>
          </w:rPr>
          <w:t xml:space="preserve"> в любые информационные системы пользователя, а также </w:t>
        </w:r>
      </w:ins>
      <w:ins w:id="368" w:author="Anton Shatkovskiy" w:date="2024-05-23T15:40:00Z">
        <w:r w:rsidR="00AA65FB">
          <w:rPr>
            <w:sz w:val="26"/>
            <w:szCs w:val="26"/>
          </w:rPr>
          <w:t>автоматизации получения данных системы ТА.</w:t>
        </w:r>
      </w:ins>
    </w:p>
    <w:p w14:paraId="0DE6099B" w14:textId="5FD81F8A" w:rsidR="00672633" w:rsidRPr="00F92B53" w:rsidRDefault="00F92B53" w:rsidP="00CE10A7">
      <w:pPr>
        <w:pStyle w:val="10"/>
        <w:rPr>
          <w:ins w:id="369" w:author="Anton Shatkovskiy" w:date="2024-05-23T16:07:00Z"/>
          <w:sz w:val="26"/>
          <w:szCs w:val="26"/>
        </w:rPr>
      </w:pPr>
      <w:ins w:id="370" w:author="Anton Shatkovskiy" w:date="2024-05-23T16:16:00Z">
        <w:r>
          <w:rPr>
            <w:sz w:val="26"/>
            <w:szCs w:val="26"/>
            <w:lang w:val="en-US"/>
          </w:rPr>
          <w:t>API</w:t>
        </w:r>
        <w:r w:rsidRPr="00F92B53">
          <w:rPr>
            <w:sz w:val="26"/>
            <w:szCs w:val="26"/>
            <w:rPrChange w:id="371" w:author="Anton Shatkovskiy" w:date="2024-05-23T16:16:00Z">
              <w:rPr>
                <w:sz w:val="26"/>
                <w:szCs w:val="26"/>
                <w:lang w:val="en-US"/>
              </w:rPr>
            </w:rPrChange>
          </w:rPr>
          <w:t xml:space="preserve"> </w:t>
        </w:r>
        <w:r>
          <w:rPr>
            <w:sz w:val="26"/>
            <w:szCs w:val="26"/>
          </w:rPr>
          <w:t>состоит из несколько программных интерфейсов.</w:t>
        </w:r>
      </w:ins>
    </w:p>
    <w:p w14:paraId="753ECB19" w14:textId="06114834" w:rsidR="00AA65FB" w:rsidRDefault="00AA65FB" w:rsidP="00CE10A7">
      <w:pPr>
        <w:pStyle w:val="10"/>
        <w:rPr>
          <w:ins w:id="372" w:author="Anton Shatkovskiy" w:date="2024-05-23T15:44:00Z"/>
          <w:sz w:val="26"/>
          <w:szCs w:val="26"/>
        </w:rPr>
      </w:pPr>
      <w:ins w:id="373" w:author="Anton Shatkovskiy" w:date="2024-05-23T15:41:00Z">
        <w:r>
          <w:rPr>
            <w:sz w:val="26"/>
            <w:szCs w:val="26"/>
          </w:rPr>
          <w:t xml:space="preserve">При помощи </w:t>
        </w:r>
        <w:r>
          <w:rPr>
            <w:sz w:val="26"/>
            <w:szCs w:val="26"/>
            <w:lang w:val="en-US"/>
          </w:rPr>
          <w:t>API</w:t>
        </w:r>
        <w:r w:rsidRPr="00AA65FB">
          <w:rPr>
            <w:sz w:val="26"/>
            <w:szCs w:val="26"/>
            <w:rPrChange w:id="374" w:author="Anton Shatkovskiy" w:date="2024-05-23T15:42:00Z">
              <w:rPr>
                <w:sz w:val="26"/>
                <w:szCs w:val="26"/>
                <w:lang w:val="en-US"/>
              </w:rPr>
            </w:rPrChange>
          </w:rPr>
          <w:t xml:space="preserve"> </w:t>
        </w:r>
        <w:r>
          <w:rPr>
            <w:sz w:val="26"/>
            <w:szCs w:val="26"/>
          </w:rPr>
          <w:t>пользов</w:t>
        </w:r>
      </w:ins>
      <w:ins w:id="375" w:author="Anton Shatkovskiy" w:date="2024-05-23T15:42:00Z">
        <w:r>
          <w:rPr>
            <w:sz w:val="26"/>
            <w:szCs w:val="26"/>
          </w:rPr>
          <w:t>атель имеет возможность автоматизировать следующие процессы:</w:t>
        </w:r>
      </w:ins>
    </w:p>
    <w:p w14:paraId="50AD77E2" w14:textId="75A1DB5B" w:rsidR="00AA65FB" w:rsidRDefault="00AA65FB" w:rsidP="00B63AE5">
      <w:pPr>
        <w:pStyle w:val="10"/>
        <w:rPr>
          <w:ins w:id="376" w:author="Anton Shatkovskiy" w:date="2024-05-23T15:52:00Z"/>
          <w:sz w:val="26"/>
          <w:szCs w:val="26"/>
        </w:rPr>
      </w:pPr>
      <w:ins w:id="377" w:author="Anton Shatkovskiy" w:date="2024-05-23T15:44:00Z">
        <w:r w:rsidRPr="006F36D4">
          <w:rPr>
            <w:rFonts w:hint="eastAsia"/>
            <w:sz w:val="26"/>
            <w:szCs w:val="26"/>
          </w:rPr>
          <w:t>●</w:t>
        </w:r>
        <w:r>
          <w:rPr>
            <w:sz w:val="26"/>
            <w:szCs w:val="26"/>
          </w:rPr>
          <w:t xml:space="preserve"> </w:t>
        </w:r>
      </w:ins>
      <w:ins w:id="378" w:author="Anton Shatkovskiy" w:date="2024-05-23T15:50:00Z">
        <w:r w:rsidR="00B63AE5">
          <w:rPr>
            <w:sz w:val="26"/>
            <w:szCs w:val="26"/>
          </w:rPr>
          <w:t xml:space="preserve">получать данные </w:t>
        </w:r>
      </w:ins>
      <w:ins w:id="379" w:author="Anton Shatkovskiy" w:date="2024-05-23T15:51:00Z">
        <w:r w:rsidR="00B63AE5">
          <w:rPr>
            <w:sz w:val="26"/>
            <w:szCs w:val="26"/>
          </w:rPr>
          <w:t xml:space="preserve">в формате </w:t>
        </w:r>
        <w:r w:rsidR="00B63AE5">
          <w:rPr>
            <w:sz w:val="26"/>
            <w:szCs w:val="26"/>
            <w:lang w:val="en-US"/>
          </w:rPr>
          <w:t>JSON</w:t>
        </w:r>
        <w:r w:rsidR="00B63AE5" w:rsidRPr="00B63AE5">
          <w:rPr>
            <w:sz w:val="26"/>
            <w:szCs w:val="26"/>
            <w:rPrChange w:id="380" w:author="Anton Shatkovskiy" w:date="2024-05-23T15:51:00Z">
              <w:rPr>
                <w:sz w:val="26"/>
                <w:szCs w:val="26"/>
                <w:lang w:val="en-US"/>
              </w:rPr>
            </w:rPrChange>
          </w:rPr>
          <w:t xml:space="preserve"> </w:t>
        </w:r>
        <w:r w:rsidR="00B63AE5">
          <w:rPr>
            <w:sz w:val="26"/>
            <w:szCs w:val="26"/>
          </w:rPr>
          <w:t>ключевым параметрам</w:t>
        </w:r>
      </w:ins>
      <w:r w:rsidR="008C0B90">
        <w:rPr>
          <w:sz w:val="26"/>
          <w:szCs w:val="26"/>
        </w:rPr>
        <w:t>.</w:t>
      </w:r>
    </w:p>
    <w:p w14:paraId="4B3050F2" w14:textId="179E321A" w:rsidR="00B63AE5" w:rsidRDefault="00B63AE5" w:rsidP="00B63AE5">
      <w:pPr>
        <w:pStyle w:val="10"/>
        <w:rPr>
          <w:ins w:id="381" w:author="Anton Shatkovskiy" w:date="2024-05-23T15:52:00Z"/>
          <w:rFonts w:ascii="Courier New" w:hAnsi="Courier New" w:cs="Courier New"/>
          <w:color w:val="000000"/>
          <w:sz w:val="20"/>
          <w:szCs w:val="20"/>
        </w:rPr>
      </w:pPr>
    </w:p>
    <w:p w14:paraId="1B4CD138" w14:textId="65E88B7B" w:rsidR="00B63AE5" w:rsidRDefault="00672633" w:rsidP="00B63AE5">
      <w:pPr>
        <w:pStyle w:val="6"/>
        <w:numPr>
          <w:ilvl w:val="2"/>
          <w:numId w:val="82"/>
        </w:numPr>
        <w:spacing w:line="360" w:lineRule="auto"/>
        <w:rPr>
          <w:ins w:id="382" w:author="Anton Shatkovskiy" w:date="2024-05-23T16:05:00Z"/>
          <w:szCs w:val="26"/>
        </w:rPr>
      </w:pPr>
      <w:bookmarkStart w:id="383" w:name="_Toc167903427"/>
      <w:ins w:id="384" w:author="Anton Shatkovskiy" w:date="2024-05-23T16:05:00Z">
        <w:r>
          <w:rPr>
            <w:szCs w:val="26"/>
            <w:lang w:val="en-US"/>
          </w:rPr>
          <w:t>API</w:t>
        </w:r>
      </w:ins>
      <w:ins w:id="385" w:author="Anton Shatkovskiy" w:date="2024-05-23T15:53:00Z">
        <w:r w:rsidR="00B63AE5" w:rsidRPr="006F36D4">
          <w:rPr>
            <w:szCs w:val="26"/>
          </w:rPr>
          <w:t xml:space="preserve"> «</w:t>
        </w:r>
      </w:ins>
      <w:ins w:id="386" w:author="Anton Shatkovskiy" w:date="2024-05-23T16:04:00Z">
        <w:r>
          <w:rPr>
            <w:szCs w:val="26"/>
          </w:rPr>
          <w:t>Получение данных по компаниям</w:t>
        </w:r>
      </w:ins>
      <w:ins w:id="387" w:author="Anton Shatkovskiy" w:date="2024-05-23T15:53:00Z">
        <w:r w:rsidR="00B63AE5" w:rsidRPr="006F36D4">
          <w:rPr>
            <w:szCs w:val="26"/>
          </w:rPr>
          <w:t>»</w:t>
        </w:r>
      </w:ins>
      <w:bookmarkEnd w:id="383"/>
    </w:p>
    <w:p w14:paraId="313C97D3" w14:textId="7C994E18" w:rsidR="00672633" w:rsidRDefault="00672633" w:rsidP="00672633">
      <w:pPr>
        <w:rPr>
          <w:ins w:id="388" w:author="Anton Shatkovskiy" w:date="2024-05-23T16:05:00Z"/>
        </w:rPr>
      </w:pPr>
    </w:p>
    <w:p w14:paraId="2FE1CF37" w14:textId="3D4E1AAC" w:rsidR="00F92B53" w:rsidRDefault="00672633" w:rsidP="00672633">
      <w:pPr>
        <w:pStyle w:val="10"/>
        <w:rPr>
          <w:sz w:val="26"/>
          <w:szCs w:val="26"/>
        </w:rPr>
      </w:pPr>
      <w:ins w:id="389" w:author="Anton Shatkovskiy" w:date="2024-05-23T16:05:00Z">
        <w:r w:rsidRPr="00672633">
          <w:rPr>
            <w:sz w:val="26"/>
            <w:szCs w:val="26"/>
            <w:rPrChange w:id="390" w:author="Anton Shatkovskiy" w:date="2024-05-23T16:09:00Z">
              <w:rPr/>
            </w:rPrChange>
          </w:rPr>
          <w:t xml:space="preserve">Данное </w:t>
        </w:r>
        <w:r w:rsidRPr="00672633">
          <w:rPr>
            <w:sz w:val="26"/>
            <w:szCs w:val="26"/>
            <w:rPrChange w:id="391" w:author="Anton Shatkovskiy" w:date="2024-05-23T16:09:00Z">
              <w:rPr>
                <w:sz w:val="26"/>
                <w:szCs w:val="26"/>
                <w:lang w:val="en-US"/>
              </w:rPr>
            </w:rPrChange>
          </w:rPr>
          <w:t>API</w:t>
        </w:r>
        <w:r>
          <w:rPr>
            <w:sz w:val="26"/>
            <w:szCs w:val="26"/>
          </w:rPr>
          <w:t xml:space="preserve"> позволяет </w:t>
        </w:r>
      </w:ins>
      <w:ins w:id="392" w:author="Anton Shatkovskiy" w:date="2024-05-23T16:06:00Z">
        <w:r>
          <w:rPr>
            <w:sz w:val="26"/>
            <w:szCs w:val="26"/>
          </w:rPr>
          <w:t>автоматизировать процесс получения данных из СУБД по ключевым парам</w:t>
        </w:r>
      </w:ins>
      <w:ins w:id="393" w:author="Anton Shatkovskiy" w:date="2024-05-23T16:07:00Z">
        <w:r>
          <w:rPr>
            <w:sz w:val="26"/>
            <w:szCs w:val="26"/>
          </w:rPr>
          <w:t xml:space="preserve">етрам на основе </w:t>
        </w:r>
      </w:ins>
      <w:ins w:id="394" w:author="Anton Shatkovskiy" w:date="2024-05-23T16:08:00Z">
        <w:r>
          <w:rPr>
            <w:sz w:val="26"/>
            <w:szCs w:val="26"/>
          </w:rPr>
          <w:t xml:space="preserve">заданного </w:t>
        </w:r>
      </w:ins>
      <w:ins w:id="395" w:author="Anton Shatkovskiy" w:date="2024-05-23T16:07:00Z">
        <w:r>
          <w:rPr>
            <w:sz w:val="26"/>
            <w:szCs w:val="26"/>
          </w:rPr>
          <w:t xml:space="preserve">запроса. </w:t>
        </w:r>
      </w:ins>
    </w:p>
    <w:p w14:paraId="786219BD" w14:textId="64E91DC7" w:rsidR="003414A5" w:rsidRDefault="003414A5" w:rsidP="00672633">
      <w:pPr>
        <w:pStyle w:val="10"/>
        <w:rPr>
          <w:ins w:id="396" w:author="Anton Shatkovskiy" w:date="2024-05-23T16:21:00Z"/>
          <w:sz w:val="26"/>
          <w:szCs w:val="26"/>
        </w:rPr>
      </w:pPr>
      <w:r>
        <w:rPr>
          <w:sz w:val="26"/>
          <w:szCs w:val="26"/>
        </w:rPr>
        <w:t xml:space="preserve">Доступ к </w:t>
      </w:r>
      <w:ins w:id="397" w:author="Anton Shatkovskiy" w:date="2024-05-23T16:05:00Z">
        <w:r w:rsidRPr="00672633">
          <w:rPr>
            <w:sz w:val="26"/>
            <w:szCs w:val="26"/>
            <w:rPrChange w:id="398" w:author="Anton Shatkovskiy" w:date="2024-05-23T16:09:00Z">
              <w:rPr>
                <w:sz w:val="26"/>
                <w:szCs w:val="26"/>
                <w:lang w:val="en-US"/>
              </w:rPr>
            </w:rPrChange>
          </w:rPr>
          <w:t>API</w:t>
        </w:r>
      </w:ins>
      <w:r>
        <w:rPr>
          <w:sz w:val="26"/>
          <w:szCs w:val="26"/>
        </w:rPr>
        <w:t xml:space="preserve"> доступен только зарегистрированным и авторизированным в системе пользователям. </w:t>
      </w:r>
    </w:p>
    <w:p w14:paraId="7C134F46" w14:textId="30044BEF" w:rsidR="00F92B53" w:rsidRDefault="00F92B53" w:rsidP="00672633">
      <w:pPr>
        <w:pStyle w:val="10"/>
        <w:rPr>
          <w:ins w:id="399" w:author="Anton Shatkovskiy" w:date="2024-05-23T16:18:00Z"/>
          <w:sz w:val="26"/>
          <w:szCs w:val="26"/>
        </w:rPr>
      </w:pPr>
      <w:ins w:id="400" w:author="Anton Shatkovskiy" w:date="2024-05-23T16:13:00Z">
        <w:r>
          <w:rPr>
            <w:sz w:val="26"/>
            <w:szCs w:val="26"/>
          </w:rPr>
          <w:t xml:space="preserve">Используется запрос </w:t>
        </w:r>
      </w:ins>
      <w:ins w:id="401" w:author="Anton Shatkovskiy" w:date="2024-05-23T16:14:00Z">
        <w:r>
          <w:rPr>
            <w:sz w:val="26"/>
            <w:szCs w:val="26"/>
          </w:rPr>
          <w:t xml:space="preserve">с </w:t>
        </w:r>
      </w:ins>
      <w:ins w:id="402" w:author="Anton Shatkovskiy" w:date="2024-05-23T16:15:00Z">
        <w:r>
          <w:rPr>
            <w:sz w:val="26"/>
            <w:szCs w:val="26"/>
          </w:rPr>
          <w:t xml:space="preserve">параметрами </w:t>
        </w:r>
        <w:r>
          <w:rPr>
            <w:sz w:val="26"/>
            <w:szCs w:val="26"/>
            <w:lang w:val="en-US"/>
          </w:rPr>
          <w:t>POST</w:t>
        </w:r>
        <w:r w:rsidRPr="00F92B53">
          <w:rPr>
            <w:sz w:val="26"/>
            <w:szCs w:val="26"/>
            <w:rPrChange w:id="403" w:author="Anton Shatkovskiy" w:date="2024-05-23T16:15:00Z">
              <w:rPr>
                <w:sz w:val="26"/>
                <w:szCs w:val="26"/>
                <w:lang w:val="en-US"/>
              </w:rPr>
            </w:rPrChange>
          </w:rPr>
          <w:t xml:space="preserve">. </w:t>
        </w:r>
      </w:ins>
    </w:p>
    <w:p w14:paraId="0BD192F3" w14:textId="1CDFEF3B" w:rsidR="00F92B53" w:rsidRDefault="00F92B53" w:rsidP="00672633">
      <w:pPr>
        <w:pStyle w:val="10"/>
        <w:rPr>
          <w:ins w:id="404" w:author="Anton Shatkovskiy" w:date="2024-05-23T16:18:00Z"/>
          <w:sz w:val="26"/>
          <w:szCs w:val="26"/>
        </w:rPr>
      </w:pPr>
      <w:ins w:id="405" w:author="Anton Shatkovskiy" w:date="2024-05-23T16:18:00Z">
        <w:r>
          <w:rPr>
            <w:sz w:val="26"/>
            <w:szCs w:val="26"/>
          </w:rPr>
          <w:t>На вход указываются данные ИНН (основно</w:t>
        </w:r>
      </w:ins>
      <w:ins w:id="406" w:author="Anton Shatkovskiy" w:date="2024-05-23T16:19:00Z">
        <w:r>
          <w:rPr>
            <w:sz w:val="26"/>
            <w:szCs w:val="26"/>
          </w:rPr>
          <w:t>й</w:t>
        </w:r>
      </w:ins>
      <w:ins w:id="407" w:author="Anton Shatkovskiy" w:date="2024-05-23T16:18:00Z">
        <w:r>
          <w:rPr>
            <w:sz w:val="26"/>
            <w:szCs w:val="26"/>
          </w:rPr>
          <w:t>)</w:t>
        </w:r>
      </w:ins>
      <w:ins w:id="408" w:author="Anton Shatkovskiy" w:date="2024-05-23T16:19:00Z">
        <w:r>
          <w:rPr>
            <w:sz w:val="26"/>
            <w:szCs w:val="26"/>
          </w:rPr>
          <w:t xml:space="preserve"> и ОГРН</w:t>
        </w:r>
      </w:ins>
      <w:r w:rsidR="008C0B90">
        <w:rPr>
          <w:sz w:val="26"/>
          <w:szCs w:val="26"/>
        </w:rPr>
        <w:t xml:space="preserve"> </w:t>
      </w:r>
      <w:ins w:id="409" w:author="Anton Shatkovskiy" w:date="2024-05-23T16:19:00Z">
        <w:r>
          <w:rPr>
            <w:sz w:val="26"/>
            <w:szCs w:val="26"/>
          </w:rPr>
          <w:t xml:space="preserve">(необязательный, уточняющий) параметры </w:t>
        </w:r>
      </w:ins>
      <w:ins w:id="410" w:author="Anton Shatkovskiy" w:date="2024-05-23T16:20:00Z">
        <w:r>
          <w:rPr>
            <w:sz w:val="26"/>
            <w:szCs w:val="26"/>
          </w:rPr>
          <w:t>компании</w:t>
        </w:r>
      </w:ins>
      <w:r w:rsidR="008C0B90">
        <w:rPr>
          <w:sz w:val="26"/>
          <w:szCs w:val="26"/>
        </w:rPr>
        <w:t>,</w:t>
      </w:r>
      <w:ins w:id="411" w:author="Anton Shatkovskiy" w:date="2024-05-23T16:20:00Z">
        <w:r>
          <w:rPr>
            <w:sz w:val="26"/>
            <w:szCs w:val="26"/>
          </w:rPr>
          <w:t xml:space="preserve"> о которой необходимы данные</w:t>
        </w:r>
      </w:ins>
      <w:ins w:id="412" w:author="Anton Shatkovskiy" w:date="2024-05-23T16:19:00Z">
        <w:r>
          <w:rPr>
            <w:sz w:val="26"/>
            <w:szCs w:val="26"/>
          </w:rPr>
          <w:t>.</w:t>
        </w:r>
      </w:ins>
    </w:p>
    <w:p w14:paraId="6ABF5F94" w14:textId="29001ADA" w:rsidR="00672633" w:rsidRDefault="00F92B53" w:rsidP="00672633">
      <w:pPr>
        <w:pStyle w:val="10"/>
        <w:rPr>
          <w:sz w:val="26"/>
          <w:szCs w:val="26"/>
        </w:rPr>
      </w:pPr>
      <w:ins w:id="413" w:author="Anton Shatkovskiy" w:date="2024-05-23T16:15:00Z">
        <w:r>
          <w:rPr>
            <w:sz w:val="26"/>
            <w:szCs w:val="26"/>
          </w:rPr>
          <w:t>На выходе пользователь получает строку</w:t>
        </w:r>
      </w:ins>
      <w:ins w:id="414" w:author="Anton Shatkovskiy" w:date="2024-05-23T16:20:00Z">
        <w:r>
          <w:rPr>
            <w:sz w:val="26"/>
            <w:szCs w:val="26"/>
          </w:rPr>
          <w:t xml:space="preserve"> данных о компании</w:t>
        </w:r>
      </w:ins>
      <w:ins w:id="415" w:author="Anton Shatkovskiy" w:date="2024-05-23T16:15:00Z">
        <w:r>
          <w:rPr>
            <w:sz w:val="26"/>
            <w:szCs w:val="26"/>
          </w:rPr>
          <w:t xml:space="preserve"> в </w:t>
        </w:r>
      </w:ins>
      <w:ins w:id="416" w:author="Anton Shatkovskiy" w:date="2024-05-23T16:16:00Z">
        <w:r>
          <w:rPr>
            <w:sz w:val="26"/>
            <w:szCs w:val="26"/>
          </w:rPr>
          <w:t xml:space="preserve">формате </w:t>
        </w:r>
        <w:r>
          <w:rPr>
            <w:sz w:val="26"/>
            <w:szCs w:val="26"/>
            <w:lang w:val="en-US"/>
          </w:rPr>
          <w:t>JSON</w:t>
        </w:r>
        <w:r w:rsidRPr="00F92B53">
          <w:rPr>
            <w:sz w:val="26"/>
            <w:szCs w:val="26"/>
            <w:rPrChange w:id="417" w:author="Anton Shatkovskiy" w:date="2024-05-23T16:17:00Z">
              <w:rPr>
                <w:sz w:val="26"/>
                <w:szCs w:val="26"/>
                <w:lang w:val="en-US"/>
              </w:rPr>
            </w:rPrChange>
          </w:rPr>
          <w:t>.</w:t>
        </w:r>
      </w:ins>
    </w:p>
    <w:p w14:paraId="4908D55B" w14:textId="77777777" w:rsidR="003414A5" w:rsidRDefault="003414A5" w:rsidP="00672633">
      <w:pPr>
        <w:pStyle w:val="10"/>
        <w:rPr>
          <w:sz w:val="26"/>
          <w:szCs w:val="26"/>
        </w:rPr>
      </w:pPr>
    </w:p>
    <w:p w14:paraId="144557AC" w14:textId="77777777" w:rsidR="003414A5" w:rsidRPr="003414A5" w:rsidRDefault="003414A5" w:rsidP="003414A5">
      <w:pPr>
        <w:pStyle w:val="10"/>
        <w:rPr>
          <w:b/>
          <w:sz w:val="26"/>
          <w:szCs w:val="26"/>
        </w:rPr>
      </w:pPr>
      <w:ins w:id="418" w:author="Anton Shatkovskiy" w:date="2024-05-29T17:32:00Z">
        <w:r w:rsidRPr="003414A5">
          <w:rPr>
            <w:b/>
            <w:sz w:val="26"/>
            <w:szCs w:val="26"/>
          </w:rPr>
          <w:t xml:space="preserve">Правила </w:t>
        </w:r>
      </w:ins>
      <w:r w:rsidRPr="003414A5">
        <w:rPr>
          <w:b/>
          <w:sz w:val="26"/>
          <w:szCs w:val="26"/>
        </w:rPr>
        <w:t>запроса:</w:t>
      </w:r>
    </w:p>
    <w:p w14:paraId="434112DD" w14:textId="77777777" w:rsidR="003414A5" w:rsidRPr="00D40867" w:rsidRDefault="003414A5" w:rsidP="003414A5">
      <w:pPr>
        <w:pStyle w:val="10"/>
        <w:rPr>
          <w:ins w:id="419" w:author="Anton Shatkovskiy" w:date="2024-05-23T16:17:00Z"/>
          <w:sz w:val="26"/>
          <w:szCs w:val="26"/>
        </w:rPr>
      </w:pPr>
      <w:ins w:id="420" w:author="Anton Shatkovskiy" w:date="2024-05-23T16:17:00Z">
        <w:r w:rsidRPr="00D40867">
          <w:rPr>
            <w:sz w:val="26"/>
            <w:szCs w:val="26"/>
          </w:rPr>
          <w:t>Позволяет получить все данные из ЕГРЮЛ или ЕГРИП (включая исторические) о компании.</w:t>
        </w:r>
      </w:ins>
    </w:p>
    <w:p w14:paraId="327D76A9" w14:textId="77777777" w:rsidR="003414A5" w:rsidRDefault="003414A5" w:rsidP="003414A5">
      <w:pPr>
        <w:pStyle w:val="10"/>
        <w:rPr>
          <w:sz w:val="26"/>
          <w:szCs w:val="26"/>
        </w:rPr>
      </w:pPr>
      <w:ins w:id="421" w:author="Anton Shatkovskiy" w:date="2024-05-23T16:17:00Z">
        <w:r w:rsidRPr="00D40867">
          <w:rPr>
            <w:sz w:val="26"/>
            <w:szCs w:val="26"/>
          </w:rPr>
          <w:t xml:space="preserve">На входе подается </w:t>
        </w:r>
      </w:ins>
      <w:r>
        <w:rPr>
          <w:sz w:val="26"/>
          <w:szCs w:val="26"/>
        </w:rPr>
        <w:t>ИНН</w:t>
      </w:r>
      <w:ins w:id="422" w:author="Anton Shatkovskiy" w:date="2024-05-23T16:17:00Z">
        <w:r w:rsidRPr="00D40867">
          <w:rPr>
            <w:sz w:val="26"/>
            <w:szCs w:val="26"/>
          </w:rPr>
          <w:t xml:space="preserve"> или </w:t>
        </w:r>
      </w:ins>
      <w:r>
        <w:rPr>
          <w:sz w:val="26"/>
          <w:szCs w:val="26"/>
        </w:rPr>
        <w:t>ОГРН</w:t>
      </w:r>
      <w:ins w:id="423" w:author="Anton Shatkovskiy" w:date="2024-05-23T16:17:00Z">
        <w:r w:rsidRPr="00D40867">
          <w:rPr>
            <w:sz w:val="26"/>
            <w:szCs w:val="26"/>
          </w:rPr>
          <w:t xml:space="preserve"> компании, на выходе - строка JSON.</w:t>
        </w:r>
      </w:ins>
    </w:p>
    <w:p w14:paraId="123E0B16" w14:textId="77777777" w:rsidR="003414A5" w:rsidRDefault="003414A5" w:rsidP="003414A5">
      <w:pPr>
        <w:pStyle w:val="10"/>
        <w:rPr>
          <w:sz w:val="26"/>
          <w:szCs w:val="26"/>
        </w:rPr>
      </w:pPr>
      <w:r>
        <w:rPr>
          <w:sz w:val="26"/>
          <w:szCs w:val="26"/>
        </w:rPr>
        <w:t>ИНН – является основным, обязательным параметром запроса для поиска компании.</w:t>
      </w:r>
    </w:p>
    <w:p w14:paraId="713C0EBA" w14:textId="77777777" w:rsidR="003414A5" w:rsidRDefault="003414A5" w:rsidP="003414A5">
      <w:pPr>
        <w:pStyle w:val="10"/>
        <w:rPr>
          <w:sz w:val="26"/>
          <w:szCs w:val="26"/>
        </w:rPr>
      </w:pPr>
      <w:r>
        <w:rPr>
          <w:sz w:val="26"/>
          <w:szCs w:val="26"/>
        </w:rPr>
        <w:t>ОГРН является не обязательным, уточняющим параметром запроса поиска компании.</w:t>
      </w:r>
    </w:p>
    <w:p w14:paraId="280DD734" w14:textId="77777777" w:rsidR="003414A5" w:rsidRDefault="003414A5" w:rsidP="003414A5">
      <w:pPr>
        <w:pStyle w:val="10"/>
        <w:rPr>
          <w:ins w:id="424" w:author="Anton Shatkovskiy" w:date="2024-05-29T17:33:00Z"/>
          <w:sz w:val="26"/>
          <w:szCs w:val="26"/>
        </w:rPr>
      </w:pPr>
      <w:r w:rsidRPr="00D40867">
        <w:rPr>
          <w:sz w:val="26"/>
          <w:szCs w:val="26"/>
        </w:rPr>
        <w:lastRenderedPageBreak/>
        <w:t xml:space="preserve">Возвращаемый документ (HTTP </w:t>
      </w:r>
      <w:proofErr w:type="spellStart"/>
      <w:r w:rsidRPr="00D40867">
        <w:rPr>
          <w:sz w:val="26"/>
          <w:szCs w:val="26"/>
        </w:rPr>
        <w:t>response</w:t>
      </w:r>
      <w:proofErr w:type="spellEnd"/>
      <w:r w:rsidRPr="00D40867">
        <w:rPr>
          <w:sz w:val="26"/>
          <w:szCs w:val="26"/>
        </w:rPr>
        <w:t>) представляет собой структурированный документ JSON, содержащий найденные данные по запрашиваемой организации.</w:t>
      </w:r>
    </w:p>
    <w:p w14:paraId="1051B101" w14:textId="77777777" w:rsidR="003414A5" w:rsidRDefault="003414A5" w:rsidP="00672633">
      <w:pPr>
        <w:pStyle w:val="10"/>
        <w:rPr>
          <w:b/>
          <w:sz w:val="26"/>
          <w:szCs w:val="26"/>
        </w:rPr>
      </w:pPr>
    </w:p>
    <w:p w14:paraId="507581F2" w14:textId="0D4E4FA2" w:rsidR="00F92B53" w:rsidRDefault="00EE3DC2" w:rsidP="00672633">
      <w:pPr>
        <w:pStyle w:val="10"/>
        <w:rPr>
          <w:ins w:id="425" w:author="Anton Shatkovskiy" w:date="2024-05-29T17:24:00Z"/>
          <w:b/>
          <w:sz w:val="26"/>
          <w:szCs w:val="26"/>
        </w:rPr>
      </w:pPr>
      <w:ins w:id="426" w:author="Anton Shatkovskiy" w:date="2024-05-29T17:24:00Z">
        <w:r>
          <w:rPr>
            <w:b/>
            <w:sz w:val="26"/>
            <w:szCs w:val="26"/>
          </w:rPr>
          <w:t xml:space="preserve">Адрес доступа к </w:t>
        </w:r>
        <w:r>
          <w:rPr>
            <w:b/>
            <w:sz w:val="26"/>
            <w:szCs w:val="26"/>
            <w:lang w:val="en-US"/>
          </w:rPr>
          <w:t>API</w:t>
        </w:r>
      </w:ins>
      <w:ins w:id="427" w:author="Anton Shatkovskiy" w:date="2024-05-23T16:21:00Z">
        <w:r w:rsidR="00F92B53" w:rsidRPr="00F92B53">
          <w:rPr>
            <w:b/>
            <w:sz w:val="26"/>
            <w:szCs w:val="26"/>
            <w:rPrChange w:id="428" w:author="Anton Shatkovskiy" w:date="2024-05-23T16:22:00Z">
              <w:rPr>
                <w:sz w:val="26"/>
                <w:szCs w:val="26"/>
              </w:rPr>
            </w:rPrChange>
          </w:rPr>
          <w:t>:</w:t>
        </w:r>
      </w:ins>
    </w:p>
    <w:p w14:paraId="4674CD9F" w14:textId="2068A7B1" w:rsidR="00EE3DC2" w:rsidRDefault="00EE3DC2" w:rsidP="00672633">
      <w:pPr>
        <w:pStyle w:val="10"/>
        <w:rPr>
          <w:ins w:id="429" w:author="Anton Shatkovskiy" w:date="2024-05-29T17:25:00Z"/>
          <w:sz w:val="26"/>
          <w:szCs w:val="26"/>
        </w:rPr>
      </w:pPr>
      <w:ins w:id="430" w:author="Anton Shatkovskiy" w:date="2024-05-29T17:25:00Z">
        <w:r w:rsidRPr="00EE3DC2">
          <w:rPr>
            <w:sz w:val="26"/>
            <w:szCs w:val="26"/>
            <w:rPrChange w:id="431" w:author="Anton Shatkovskiy" w:date="2024-05-29T17:25:00Z">
              <w:rPr>
                <w:b/>
                <w:sz w:val="26"/>
                <w:szCs w:val="26"/>
                <w:lang w:val="en-US"/>
              </w:rPr>
            </w:rPrChange>
          </w:rPr>
          <w:t>API</w:t>
        </w:r>
        <w:r w:rsidRPr="00151BEA">
          <w:rPr>
            <w:sz w:val="26"/>
            <w:szCs w:val="26"/>
          </w:rPr>
          <w:t xml:space="preserve"> </w:t>
        </w:r>
        <w:r>
          <w:rPr>
            <w:sz w:val="26"/>
            <w:szCs w:val="26"/>
          </w:rPr>
          <w:t xml:space="preserve">доступно по </w:t>
        </w:r>
      </w:ins>
      <w:r w:rsidR="003414A5">
        <w:rPr>
          <w:sz w:val="26"/>
          <w:szCs w:val="26"/>
        </w:rPr>
        <w:t>е</w:t>
      </w:r>
      <w:r w:rsidR="008C0B90">
        <w:rPr>
          <w:sz w:val="26"/>
          <w:szCs w:val="26"/>
        </w:rPr>
        <w:t>д</w:t>
      </w:r>
      <w:r w:rsidR="003414A5">
        <w:rPr>
          <w:sz w:val="26"/>
          <w:szCs w:val="26"/>
        </w:rPr>
        <w:t xml:space="preserve">иному </w:t>
      </w:r>
      <w:ins w:id="432" w:author="Anton Shatkovskiy" w:date="2024-05-29T17:25:00Z">
        <w:r>
          <w:rPr>
            <w:sz w:val="26"/>
            <w:szCs w:val="26"/>
          </w:rPr>
          <w:t>адресу</w:t>
        </w:r>
      </w:ins>
      <w:r w:rsidR="003414A5">
        <w:rPr>
          <w:sz w:val="26"/>
          <w:szCs w:val="26"/>
        </w:rPr>
        <w:t xml:space="preserve"> входа</w:t>
      </w:r>
      <w:ins w:id="433" w:author="Anton Shatkovskiy" w:date="2024-05-29T17:25:00Z">
        <w:r>
          <w:rPr>
            <w:sz w:val="26"/>
            <w:szCs w:val="26"/>
          </w:rPr>
          <w:t>:</w:t>
        </w:r>
      </w:ins>
    </w:p>
    <w:p w14:paraId="07B04319" w14:textId="56E043C9" w:rsidR="00EE3DC2" w:rsidRDefault="00EE3DC2" w:rsidP="00672633">
      <w:pPr>
        <w:pStyle w:val="10"/>
        <w:rPr>
          <w:ins w:id="434" w:author="Anton Shatkovskiy" w:date="2024-05-29T17:25:00Z"/>
          <w:sz w:val="26"/>
          <w:szCs w:val="26"/>
        </w:rPr>
      </w:pPr>
      <w:ins w:id="435" w:author="Anton Shatkovskiy" w:date="2024-05-29T17:25:00Z">
        <w:r>
          <w:rPr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74624" behindDoc="0" locked="0" layoutInCell="1" allowOverlap="1" wp14:anchorId="74956715" wp14:editId="4BC02A26">
                  <wp:simplePos x="0" y="0"/>
                  <wp:positionH relativeFrom="column">
                    <wp:posOffset>-261151</wp:posOffset>
                  </wp:positionH>
                  <wp:positionV relativeFrom="paragraph">
                    <wp:posOffset>115625</wp:posOffset>
                  </wp:positionV>
                  <wp:extent cx="6512119" cy="508884"/>
                  <wp:effectExtent l="0" t="0" r="3175" b="5715"/>
                  <wp:wrapNone/>
                  <wp:docPr id="40" name="Надпись 4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6512119" cy="50888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438C9C1" w14:textId="3C6EE33E" w:rsidR="00151BEA" w:rsidRPr="00EE3DC2" w:rsidRDefault="00151BEA">
                              <w:pPr>
                                <w:rPr>
                                  <w:rFonts w:ascii="Courier New" w:hAnsi="Courier New" w:cs="Courier New"/>
                                  <w:rPrChange w:id="436" w:author="Anton Shatkovskiy" w:date="2024-05-29T17:30:00Z">
                                    <w:rPr/>
                                  </w:rPrChange>
                                </w:rPr>
                              </w:pPr>
                              <w:ins w:id="437" w:author="Anton Shatkovskiy" w:date="2024-05-29T17:29:00Z">
                                <w:r w:rsidRPr="00EE3DC2">
                                  <w:rPr>
                                    <w:rFonts w:ascii="Courier New" w:hAnsi="Courier New" w:cs="Courier New"/>
                                    <w:rPrChange w:id="438" w:author="Anton Shatkovskiy" w:date="2024-05-29T17:30:00Z">
                                      <w:rPr/>
                                    </w:rPrChange>
                                  </w:rPr>
                                  <w:t>http://localhost:8080/ternanETP/api/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74956715"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40" o:spid="_x0000_s1026" type="#_x0000_t202" style="position:absolute;left:0;text-align:left;margin-left:-20.55pt;margin-top:9.1pt;width:512.75pt;height:40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" fillcolor="#deeaf6 [660]" stroked="f" strokeweight=".5pt">
                  <v:textbox>
                    <w:txbxContent>
                      <w:p w14:paraId="6438C9C1" w14:textId="3C6EE33E" w:rsidR="00151BEA" w:rsidRPr="00EE3DC2" w:rsidRDefault="00151BEA">
                        <w:pPr>
                          <w:rPr>
                            <w:rFonts w:ascii="Courier New" w:hAnsi="Courier New" w:cs="Courier New"/>
                            <w:rPrChange w:id="439" w:author="Anton Shatkovskiy" w:date="2024-05-29T17:30:00Z">
                              <w:rPr/>
                            </w:rPrChange>
                          </w:rPr>
                        </w:pPr>
                        <w:ins w:id="440" w:author="Anton Shatkovskiy" w:date="2024-05-29T17:29:00Z">
                          <w:r w:rsidRPr="00EE3DC2">
                            <w:rPr>
                              <w:rFonts w:ascii="Courier New" w:hAnsi="Courier New" w:cs="Courier New"/>
                              <w:rPrChange w:id="441" w:author="Anton Shatkovskiy" w:date="2024-05-29T17:30:00Z">
                                <w:rPr/>
                              </w:rPrChange>
                            </w:rPr>
                            <w:t>http://localhost:8080/ternanETP/api/</w: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</w:ins>
    </w:p>
    <w:p w14:paraId="0A47B497" w14:textId="77777777" w:rsidR="00EE3DC2" w:rsidRPr="00EE3DC2" w:rsidRDefault="00EE3DC2" w:rsidP="00672633">
      <w:pPr>
        <w:pStyle w:val="10"/>
        <w:rPr>
          <w:ins w:id="442" w:author="Anton Shatkovskiy" w:date="2024-05-29T17:24:00Z"/>
          <w:sz w:val="26"/>
          <w:szCs w:val="26"/>
          <w:rPrChange w:id="443" w:author="Anton Shatkovskiy" w:date="2024-05-29T17:25:00Z">
            <w:rPr>
              <w:ins w:id="444" w:author="Anton Shatkovskiy" w:date="2024-05-29T17:24:00Z"/>
              <w:b/>
              <w:sz w:val="26"/>
              <w:szCs w:val="26"/>
            </w:rPr>
          </w:rPrChange>
        </w:rPr>
      </w:pPr>
    </w:p>
    <w:p w14:paraId="69B9CD89" w14:textId="40913BCC" w:rsidR="00EE3DC2" w:rsidRDefault="00EE3DC2" w:rsidP="00672633">
      <w:pPr>
        <w:pStyle w:val="10"/>
        <w:rPr>
          <w:ins w:id="445" w:author="Anton Shatkovskiy" w:date="2024-05-29T17:32:00Z"/>
          <w:sz w:val="26"/>
          <w:szCs w:val="26"/>
        </w:rPr>
      </w:pPr>
    </w:p>
    <w:p w14:paraId="27FC10D8" w14:textId="1EFA045C" w:rsidR="00F92B53" w:rsidRDefault="008B6F22" w:rsidP="00672633">
      <w:pPr>
        <w:pStyle w:val="10"/>
        <w:rPr>
          <w:ins w:id="446" w:author="Anton Shatkovskiy" w:date="2024-05-23T16:27:00Z"/>
          <w:b/>
          <w:sz w:val="26"/>
          <w:szCs w:val="26"/>
        </w:rPr>
      </w:pPr>
      <w:ins w:id="447" w:author="Anton Shatkovskiy" w:date="2024-05-23T16:27:00Z">
        <w:r>
          <w:rPr>
            <w:b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70528" behindDoc="0" locked="0" layoutInCell="1" allowOverlap="1" wp14:anchorId="1914EFFE" wp14:editId="6F478979">
                  <wp:simplePos x="0" y="0"/>
                  <wp:positionH relativeFrom="column">
                    <wp:posOffset>-407137</wp:posOffset>
                  </wp:positionH>
                  <wp:positionV relativeFrom="paragraph">
                    <wp:posOffset>335102</wp:posOffset>
                  </wp:positionV>
                  <wp:extent cx="6575729" cy="1316736"/>
                  <wp:effectExtent l="0" t="0" r="0" b="0"/>
                  <wp:wrapNone/>
                  <wp:docPr id="22" name="Надпись 2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6575729" cy="13167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Ind w:w="96" w:type="dxa"/>
                                <w:tblLook w:val="0000" w:firstRow="0" w:lastRow="0" w:firstColumn="0" w:lastColumn="0" w:noHBand="0" w:noVBand="0"/>
                                <w:tblPrChange w:id="448" w:author="Anton Shatkovskiy" w:date="2024-05-23T16:50:00Z">
                                  <w:tblPr>
                                    <w:tblW w:w="0" w:type="auto"/>
                                    <w:tblInd w:w="96" w:type="dxa"/>
                                    <w:tblBorders>
                                      <w:top w:val="single" w:sz="4" w:space="0" w:color="auto"/>
                                      <w:left w:val="single" w:sz="4" w:space="0" w:color="auto"/>
                                      <w:bottom w:val="single" w:sz="4" w:space="0" w:color="auto"/>
                                      <w:right w:val="single" w:sz="4" w:space="0" w:color="auto"/>
                                      <w:insideH w:val="single" w:sz="4" w:space="0" w:color="auto"/>
                                      <w:insideV w:val="single" w:sz="4" w:space="0" w:color="auto"/>
                                    </w:tblBorders>
                                    <w:tblLook w:val="0000" w:firstRow="0" w:lastRow="0" w:firstColumn="0" w:lastColumn="0" w:noHBand="0" w:noVBand="0"/>
                                  </w:tblPr>
                                </w:tblPrChange>
                              </w:tblPr>
                              <w:tblGrid>
                                <w:gridCol w:w="1528"/>
                                <w:gridCol w:w="3333"/>
                                <w:gridCol w:w="4994"/>
                                <w:tblGridChange w:id="449">
                                  <w:tblGrid>
                                    <w:gridCol w:w="5"/>
                                    <w:gridCol w:w="1523"/>
                                    <w:gridCol w:w="5"/>
                                    <w:gridCol w:w="3328"/>
                                    <w:gridCol w:w="403"/>
                                    <w:gridCol w:w="4591"/>
                                    <w:gridCol w:w="5"/>
                                  </w:tblGrid>
                                </w:tblGridChange>
                              </w:tblGrid>
                              <w:tr w:rsidR="00151BEA" w14:paraId="68F5CCF8" w14:textId="7B73B352" w:rsidTr="00D40867">
                                <w:trPr>
                                  <w:trHeight w:val="538"/>
                                  <w:trPrChange w:id="450" w:author="Anton Shatkovskiy" w:date="2024-05-23T16:50:00Z">
                                    <w:trPr>
                                      <w:gridBefore w:val="1"/>
                                      <w:trHeight w:val="538"/>
                                    </w:trPr>
                                  </w:trPrChange>
                                </w:trPr>
                                <w:tc>
                                  <w:tcPr>
                                    <w:tcW w:w="1528" w:type="dxa"/>
                                    <w:shd w:val="clear" w:color="auto" w:fill="DEEAF6" w:themeFill="accent1" w:themeFillTint="33"/>
                                    <w:tcPrChange w:id="451" w:author="Anton Shatkovskiy" w:date="2024-05-23T16:50:00Z">
                                      <w:tcPr>
                                        <w:tcW w:w="1528" w:type="dxa"/>
                                        <w:gridSpan w:val="2"/>
                                      </w:tcPr>
                                    </w:tcPrChange>
                                  </w:tcPr>
                                  <w:p w14:paraId="433F2832" w14:textId="4BBE3B26" w:rsidR="00151BEA" w:rsidRPr="00DE435D" w:rsidRDefault="00151BEA">
                                    <w:pPr>
                                      <w:jc w:val="center"/>
                                      <w:rPr>
                                        <w:b/>
                                        <w:rPrChange w:id="452" w:author="Anton Shatkovskiy" w:date="2024-05-23T16:50:00Z">
                                          <w:rPr/>
                                        </w:rPrChange>
                                      </w:rPr>
                                      <w:pPrChange w:id="453" w:author="Anton Shatkovskiy" w:date="2024-05-23T16:49:00Z">
                                        <w:pPr/>
                                      </w:pPrChange>
                                    </w:pPr>
                                    <w:ins w:id="454" w:author="Anton Shatkovskiy" w:date="2024-05-23T16:49:00Z">
                                      <w:r w:rsidRPr="00DE435D">
                                        <w:rPr>
                                          <w:b/>
                                          <w:rPrChange w:id="455" w:author="Anton Shatkovskiy" w:date="2024-05-23T16:50:00Z">
                                            <w:rPr/>
                                          </w:rPrChange>
                                        </w:rPr>
                                        <w:t>Параметр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333" w:type="dxa"/>
                                    <w:shd w:val="clear" w:color="auto" w:fill="DEEAF6" w:themeFill="accent1" w:themeFillTint="33"/>
                                    <w:tcPrChange w:id="456" w:author="Anton Shatkovskiy" w:date="2024-05-23T16:50:00Z">
                                      <w:tcPr>
                                        <w:tcW w:w="3731" w:type="dxa"/>
                                        <w:gridSpan w:val="2"/>
                                      </w:tcPr>
                                    </w:tcPrChange>
                                  </w:tcPr>
                                  <w:p w14:paraId="417CDD53" w14:textId="41406951" w:rsidR="00151BEA" w:rsidRPr="00DE435D" w:rsidRDefault="00151BEA">
                                    <w:pPr>
                                      <w:jc w:val="center"/>
                                      <w:rPr>
                                        <w:b/>
                                        <w:rPrChange w:id="457" w:author="Anton Shatkovskiy" w:date="2024-05-23T16:50:00Z">
                                          <w:rPr/>
                                        </w:rPrChange>
                                      </w:rPr>
                                      <w:pPrChange w:id="458" w:author="Anton Shatkovskiy" w:date="2024-05-23T16:49:00Z">
                                        <w:pPr/>
                                      </w:pPrChange>
                                    </w:pPr>
                                    <w:ins w:id="459" w:author="Anton Shatkovskiy" w:date="2024-05-23T16:49:00Z">
                                      <w:r w:rsidRPr="00DE435D">
                                        <w:rPr>
                                          <w:b/>
                                          <w:rPrChange w:id="460" w:author="Anton Shatkovskiy" w:date="2024-05-23T16:50:00Z">
                                            <w:rPr/>
                                          </w:rPrChange>
                                        </w:rPr>
                                        <w:t>Тип данных и пример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994" w:type="dxa"/>
                                    <w:shd w:val="clear" w:color="auto" w:fill="DEEAF6" w:themeFill="accent1" w:themeFillTint="33"/>
                                    <w:tcPrChange w:id="461" w:author="Anton Shatkovskiy" w:date="2024-05-23T16:50:00Z">
                                      <w:tcPr>
                                        <w:tcW w:w="4596" w:type="dxa"/>
                                        <w:gridSpan w:val="2"/>
                                      </w:tcPr>
                                    </w:tcPrChange>
                                  </w:tcPr>
                                  <w:p w14:paraId="20B33E30" w14:textId="56F68E4E" w:rsidR="00151BEA" w:rsidRPr="00DE435D" w:rsidRDefault="00151BEA">
                                    <w:pPr>
                                      <w:jc w:val="center"/>
                                      <w:rPr>
                                        <w:b/>
                                        <w:rPrChange w:id="462" w:author="Anton Shatkovskiy" w:date="2024-05-23T16:50:00Z">
                                          <w:rPr/>
                                        </w:rPrChange>
                                      </w:rPr>
                                      <w:pPrChange w:id="463" w:author="Anton Shatkovskiy" w:date="2024-05-23T16:49:00Z">
                                        <w:pPr/>
                                      </w:pPrChange>
                                    </w:pPr>
                                    <w:ins w:id="464" w:author="Anton Shatkovskiy" w:date="2024-05-23T16:49:00Z">
                                      <w:r w:rsidRPr="00DE435D">
                                        <w:rPr>
                                          <w:b/>
                                          <w:rPrChange w:id="465" w:author="Anton Shatkovskiy" w:date="2024-05-23T16:50:00Z">
                                            <w:rPr/>
                                          </w:rPrChange>
                                        </w:rPr>
                                        <w:t>Описание</w:t>
                                      </w:r>
                                    </w:ins>
                                  </w:p>
                                </w:tc>
                              </w:tr>
                              <w:tr w:rsidR="00151BEA" w14:paraId="7345A88A" w14:textId="77777777" w:rsidTr="00D40867">
                                <w:trPr>
                                  <w:trHeight w:val="651"/>
                                  <w:trPrChange w:id="466" w:author="Anton Shatkovskiy" w:date="2024-05-23T16:50:00Z">
                                    <w:trPr>
                                      <w:gridBefore w:val="1"/>
                                      <w:trHeight w:val="651"/>
                                    </w:trPr>
                                  </w:trPrChange>
                                </w:trPr>
                                <w:tc>
                                  <w:tcPr>
                                    <w:tcW w:w="1528" w:type="dxa"/>
                                    <w:tcPrChange w:id="467" w:author="Anton Shatkovskiy" w:date="2024-05-23T16:50:00Z">
                                      <w:tcPr>
                                        <w:tcW w:w="1528" w:type="dxa"/>
                                        <w:gridSpan w:val="2"/>
                                      </w:tcPr>
                                    </w:tcPrChange>
                                  </w:tcPr>
                                  <w:p w14:paraId="675C7672" w14:textId="18093487" w:rsidR="00151BEA" w:rsidRPr="00D40867" w:rsidRDefault="00151BEA" w:rsidP="00D40867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jc w:val="left"/>
                                      <w:rPr>
                                        <w:sz w:val="26"/>
                                        <w:szCs w:val="26"/>
                                        <w:rPrChange w:id="468" w:author="Anton Shatkovskiy" w:date="2024-05-23T16:50:00Z">
                                          <w:rPr/>
                                        </w:rPrChange>
                                      </w:rPr>
                                    </w:pPr>
                                    <w:ins w:id="469" w:author="Anton Shatkovskiy" w:date="2024-05-23T16:50:00Z">
                                      <w:r w:rsidRPr="00D40867">
                                        <w:rPr>
                                          <w:sz w:val="26"/>
                                          <w:szCs w:val="26"/>
                                        </w:rPr>
                                        <w:t>inn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333" w:type="dxa"/>
                                    <w:tcPrChange w:id="470" w:author="Anton Shatkovskiy" w:date="2024-05-23T16:50:00Z">
                                      <w:tcPr>
                                        <w:tcW w:w="3731" w:type="dxa"/>
                                        <w:gridSpan w:val="2"/>
                                      </w:tcPr>
                                    </w:tcPrChange>
                                  </w:tcPr>
                                  <w:p w14:paraId="0DD0F9C2" w14:textId="77777777" w:rsidR="00151BEA" w:rsidRPr="00D40867" w:rsidRDefault="00D40867" w:rsidP="00D40867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jc w:val="left"/>
                                      <w:rPr>
                                        <w:sz w:val="26"/>
                                        <w:szCs w:val="26"/>
                                      </w:rPr>
                                    </w:pPr>
                                    <w:proofErr w:type="spellStart"/>
                                    <w:r w:rsidRPr="00D40867">
                                      <w:rPr>
                                        <w:sz w:val="26"/>
                                        <w:szCs w:val="26"/>
                                      </w:rPr>
                                      <w:t>String</w:t>
                                    </w:r>
                                    <w:proofErr w:type="spellEnd"/>
                                  </w:p>
                                  <w:p w14:paraId="6138DEA2" w14:textId="143294C9" w:rsidR="00D40867" w:rsidRPr="00D40867" w:rsidRDefault="00D40867" w:rsidP="00D40867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jc w:val="left"/>
                                      <w:rPr>
                                        <w:sz w:val="26"/>
                                        <w:szCs w:val="26"/>
                                      </w:rPr>
                                    </w:pPr>
                                    <w:r w:rsidRPr="00D40867">
                                      <w:rPr>
                                        <w:sz w:val="26"/>
                                        <w:szCs w:val="26"/>
                                      </w:rPr>
                                      <w:t>inn=7702070139</w:t>
                                    </w:r>
                                  </w:p>
                                </w:tc>
                                <w:tc>
                                  <w:tcPr>
                                    <w:tcW w:w="4994" w:type="dxa"/>
                                    <w:tcPrChange w:id="471" w:author="Anton Shatkovskiy" w:date="2024-05-23T16:50:00Z">
                                      <w:tcPr>
                                        <w:tcW w:w="4596" w:type="dxa"/>
                                        <w:gridSpan w:val="2"/>
                                      </w:tcPr>
                                    </w:tcPrChange>
                                  </w:tcPr>
                                  <w:p w14:paraId="5DC1EA48" w14:textId="0BAFFFBD" w:rsidR="00151BEA" w:rsidRPr="00D40867" w:rsidRDefault="00D40867" w:rsidP="00D40867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jc w:val="left"/>
                                      <w:rPr>
                                        <w:sz w:val="26"/>
                                        <w:szCs w:val="26"/>
                                      </w:rPr>
                                    </w:pPr>
                                    <w:r w:rsidRPr="00D40867">
                                      <w:rPr>
                                        <w:sz w:val="26"/>
                                        <w:szCs w:val="26"/>
                                      </w:rPr>
                                      <w:t>ИНН искомой компании (юридического лица, ИП или РАПФ)</w:t>
                                    </w:r>
                                  </w:p>
                                </w:tc>
                              </w:tr>
                              <w:tr w:rsidR="00151BEA" w14:paraId="1B7573B6" w14:textId="77777777" w:rsidTr="00D40867">
                                <w:trPr>
                                  <w:trHeight w:val="342"/>
                                  <w:trPrChange w:id="472" w:author="Anton Shatkovskiy" w:date="2024-05-23T16:50:00Z">
                                    <w:trPr>
                                      <w:gridBefore w:val="1"/>
                                      <w:trHeight w:val="1177"/>
                                    </w:trPr>
                                  </w:trPrChange>
                                </w:trPr>
                                <w:tc>
                                  <w:tcPr>
                                    <w:tcW w:w="1528" w:type="dxa"/>
                                    <w:tcPrChange w:id="473" w:author="Anton Shatkovskiy" w:date="2024-05-23T16:50:00Z">
                                      <w:tcPr>
                                        <w:tcW w:w="1528" w:type="dxa"/>
                                        <w:gridSpan w:val="2"/>
                                      </w:tcPr>
                                    </w:tcPrChange>
                                  </w:tcPr>
                                  <w:p w14:paraId="4AB7076D" w14:textId="4C130FAF" w:rsidR="00151BEA" w:rsidRPr="00D40867" w:rsidRDefault="00151BEA" w:rsidP="00D40867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jc w:val="left"/>
                                      <w:rPr>
                                        <w:sz w:val="26"/>
                                        <w:szCs w:val="26"/>
                                        <w:rPrChange w:id="474" w:author="Anton Shatkovskiy" w:date="2024-05-23T16:50:00Z">
                                          <w:rPr/>
                                        </w:rPrChange>
                                      </w:rPr>
                                    </w:pPr>
                                    <w:proofErr w:type="spellStart"/>
                                    <w:ins w:id="475" w:author="Anton Shatkovskiy" w:date="2024-05-23T16:50:00Z">
                                      <w:r w:rsidRPr="00D40867">
                                        <w:rPr>
                                          <w:sz w:val="26"/>
                                          <w:szCs w:val="26"/>
                                        </w:rPr>
                                        <w:t>ogrn</w:t>
                                      </w:r>
                                    </w:ins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3333" w:type="dxa"/>
                                    <w:tcPrChange w:id="476" w:author="Anton Shatkovskiy" w:date="2024-05-23T16:50:00Z">
                                      <w:tcPr>
                                        <w:tcW w:w="3731" w:type="dxa"/>
                                        <w:gridSpan w:val="2"/>
                                      </w:tcPr>
                                    </w:tcPrChange>
                                  </w:tcPr>
                                  <w:p w14:paraId="3517412A" w14:textId="7382AB96" w:rsidR="00151BEA" w:rsidRPr="00D40867" w:rsidRDefault="00D40867" w:rsidP="00D40867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jc w:val="left"/>
                                      <w:rPr>
                                        <w:sz w:val="26"/>
                                        <w:szCs w:val="26"/>
                                      </w:rPr>
                                    </w:pPr>
                                    <w:proofErr w:type="spellStart"/>
                                    <w:r w:rsidRPr="00D40867">
                                      <w:rPr>
                                        <w:sz w:val="26"/>
                                        <w:szCs w:val="26"/>
                                      </w:rPr>
                                      <w:t>String</w:t>
                                    </w:r>
                                    <w:proofErr w:type="spellEnd"/>
                                  </w:p>
                                  <w:p w14:paraId="6AA4C8E5" w14:textId="7E59C382" w:rsidR="00D40867" w:rsidRPr="00D40867" w:rsidRDefault="00D40867" w:rsidP="00D40867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jc w:val="left"/>
                                      <w:rPr>
                                        <w:sz w:val="26"/>
                                        <w:szCs w:val="26"/>
                                      </w:rPr>
                                    </w:pPr>
                                    <w:proofErr w:type="spellStart"/>
                                    <w:r w:rsidRPr="00D40867">
                                      <w:rPr>
                                        <w:sz w:val="26"/>
                                        <w:szCs w:val="26"/>
                                      </w:rPr>
                                      <w:t>ogrn</w:t>
                                    </w:r>
                                    <w:proofErr w:type="spellEnd"/>
                                    <w:r w:rsidRPr="00D40867">
                                      <w:rPr>
                                        <w:sz w:val="26"/>
                                        <w:szCs w:val="26"/>
                                      </w:rPr>
                                      <w:t>= 1027739609391</w:t>
                                    </w:r>
                                  </w:p>
                                </w:tc>
                                <w:tc>
                                  <w:tcPr>
                                    <w:tcW w:w="4994" w:type="dxa"/>
                                    <w:tcPrChange w:id="477" w:author="Anton Shatkovskiy" w:date="2024-05-23T16:50:00Z">
                                      <w:tcPr>
                                        <w:tcW w:w="4596" w:type="dxa"/>
                                        <w:gridSpan w:val="2"/>
                                      </w:tcPr>
                                    </w:tcPrChange>
                                  </w:tcPr>
                                  <w:p w14:paraId="4EBBF366" w14:textId="5433003F" w:rsidR="00151BEA" w:rsidRPr="00D40867" w:rsidRDefault="00D40867" w:rsidP="00D40867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jc w:val="left"/>
                                      <w:rPr>
                                        <w:sz w:val="26"/>
                                        <w:szCs w:val="26"/>
                                      </w:rPr>
                                    </w:pPr>
                                    <w:r w:rsidRPr="00D40867">
                                      <w:rPr>
                                        <w:sz w:val="26"/>
                                        <w:szCs w:val="26"/>
                                      </w:rPr>
                                      <w:t>ОГРН искомой компании (юридического лица, ИП или РАПФ)</w:t>
                                    </w:r>
                                  </w:p>
                                </w:tc>
                              </w:tr>
                            </w:tbl>
                            <w:p w14:paraId="68701947" w14:textId="77777777" w:rsidR="00151BEA" w:rsidRDefault="00151BE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1914EFFE" id="Надпись 22" o:spid="_x0000_s1027" type="#_x0000_t202" style="position:absolute;left:0;text-align:left;margin-left:-32.05pt;margin-top:26.4pt;width:517.75pt;height:103.7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" filled="f" stroked="f" strokeweight=".5pt">
                  <v:textbox>
                    <w:txbxContent>
                      <w:tbl>
                        <w:tblPr>
                          <w:tblW w:w="0" w:type="auto"/>
                          <w:tblInd w:w="96" w:type="dxa"/>
                          <w:tblLook w:val="0000" w:firstRow="0" w:lastRow="0" w:firstColumn="0" w:lastColumn="0" w:noHBand="0" w:noVBand="0"/>
                          <w:tblPrChange w:id="478" w:author="Anton Shatkovskiy" w:date="2024-05-23T16:50:00Z">
                            <w:tblPr>
                              <w:tblW w:w="0" w:type="auto"/>
                              <w:tblInd w:w="96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</w:tblPrChange>
                        </w:tblPr>
                        <w:tblGrid>
                          <w:gridCol w:w="1528"/>
                          <w:gridCol w:w="3333"/>
                          <w:gridCol w:w="4994"/>
                          <w:tblGridChange w:id="479">
                            <w:tblGrid>
                              <w:gridCol w:w="5"/>
                              <w:gridCol w:w="1523"/>
                              <w:gridCol w:w="5"/>
                              <w:gridCol w:w="3328"/>
                              <w:gridCol w:w="403"/>
                              <w:gridCol w:w="4591"/>
                              <w:gridCol w:w="5"/>
                            </w:tblGrid>
                          </w:tblGridChange>
                        </w:tblGrid>
                        <w:tr w:rsidR="00151BEA" w14:paraId="68F5CCF8" w14:textId="7B73B352" w:rsidTr="00D40867">
                          <w:trPr>
                            <w:trHeight w:val="538"/>
                            <w:trPrChange w:id="480" w:author="Anton Shatkovskiy" w:date="2024-05-23T16:50:00Z">
                              <w:trPr>
                                <w:gridBefore w:val="1"/>
                                <w:trHeight w:val="538"/>
                              </w:trPr>
                            </w:trPrChange>
                          </w:trPr>
                          <w:tc>
                            <w:tcPr>
                              <w:tcW w:w="1528" w:type="dxa"/>
                              <w:shd w:val="clear" w:color="auto" w:fill="DEEAF6" w:themeFill="accent1" w:themeFillTint="33"/>
                              <w:tcPrChange w:id="481" w:author="Anton Shatkovskiy" w:date="2024-05-23T16:50:00Z">
                                <w:tcPr>
                                  <w:tcW w:w="1528" w:type="dxa"/>
                                  <w:gridSpan w:val="2"/>
                                </w:tcPr>
                              </w:tcPrChange>
                            </w:tcPr>
                            <w:p w14:paraId="433F2832" w14:textId="4BBE3B26" w:rsidR="00151BEA" w:rsidRPr="00DE435D" w:rsidRDefault="00151BEA">
                              <w:pPr>
                                <w:jc w:val="center"/>
                                <w:rPr>
                                  <w:b/>
                                  <w:rPrChange w:id="482" w:author="Anton Shatkovskiy" w:date="2024-05-23T16:50:00Z">
                                    <w:rPr/>
                                  </w:rPrChange>
                                </w:rPr>
                                <w:pPrChange w:id="483" w:author="Anton Shatkovskiy" w:date="2024-05-23T16:49:00Z">
                                  <w:pPr/>
                                </w:pPrChange>
                              </w:pPr>
                              <w:ins w:id="484" w:author="Anton Shatkovskiy" w:date="2024-05-23T16:49:00Z">
                                <w:r w:rsidRPr="00DE435D">
                                  <w:rPr>
                                    <w:b/>
                                    <w:rPrChange w:id="485" w:author="Anton Shatkovskiy" w:date="2024-05-23T16:50:00Z">
                                      <w:rPr/>
                                    </w:rPrChange>
                                  </w:rPr>
                                  <w:t>Параметр</w:t>
                                </w:r>
                              </w:ins>
                            </w:p>
                          </w:tc>
                          <w:tc>
                            <w:tcPr>
                              <w:tcW w:w="3333" w:type="dxa"/>
                              <w:shd w:val="clear" w:color="auto" w:fill="DEEAF6" w:themeFill="accent1" w:themeFillTint="33"/>
                              <w:tcPrChange w:id="486" w:author="Anton Shatkovskiy" w:date="2024-05-23T16:50:00Z">
                                <w:tcPr>
                                  <w:tcW w:w="3731" w:type="dxa"/>
                                  <w:gridSpan w:val="2"/>
                                </w:tcPr>
                              </w:tcPrChange>
                            </w:tcPr>
                            <w:p w14:paraId="417CDD53" w14:textId="41406951" w:rsidR="00151BEA" w:rsidRPr="00DE435D" w:rsidRDefault="00151BEA">
                              <w:pPr>
                                <w:jc w:val="center"/>
                                <w:rPr>
                                  <w:b/>
                                  <w:rPrChange w:id="487" w:author="Anton Shatkovskiy" w:date="2024-05-23T16:50:00Z">
                                    <w:rPr/>
                                  </w:rPrChange>
                                </w:rPr>
                                <w:pPrChange w:id="488" w:author="Anton Shatkovskiy" w:date="2024-05-23T16:49:00Z">
                                  <w:pPr/>
                                </w:pPrChange>
                              </w:pPr>
                              <w:ins w:id="489" w:author="Anton Shatkovskiy" w:date="2024-05-23T16:49:00Z">
                                <w:r w:rsidRPr="00DE435D">
                                  <w:rPr>
                                    <w:b/>
                                    <w:rPrChange w:id="490" w:author="Anton Shatkovskiy" w:date="2024-05-23T16:50:00Z">
                                      <w:rPr/>
                                    </w:rPrChange>
                                  </w:rPr>
                                  <w:t>Тип данных и пример</w:t>
                                </w:r>
                              </w:ins>
                            </w:p>
                          </w:tc>
                          <w:tc>
                            <w:tcPr>
                              <w:tcW w:w="4994" w:type="dxa"/>
                              <w:shd w:val="clear" w:color="auto" w:fill="DEEAF6" w:themeFill="accent1" w:themeFillTint="33"/>
                              <w:tcPrChange w:id="491" w:author="Anton Shatkovskiy" w:date="2024-05-23T16:50:00Z">
                                <w:tcPr>
                                  <w:tcW w:w="4596" w:type="dxa"/>
                                  <w:gridSpan w:val="2"/>
                                </w:tcPr>
                              </w:tcPrChange>
                            </w:tcPr>
                            <w:p w14:paraId="20B33E30" w14:textId="56F68E4E" w:rsidR="00151BEA" w:rsidRPr="00DE435D" w:rsidRDefault="00151BEA">
                              <w:pPr>
                                <w:jc w:val="center"/>
                                <w:rPr>
                                  <w:b/>
                                  <w:rPrChange w:id="492" w:author="Anton Shatkovskiy" w:date="2024-05-23T16:50:00Z">
                                    <w:rPr/>
                                  </w:rPrChange>
                                </w:rPr>
                                <w:pPrChange w:id="493" w:author="Anton Shatkovskiy" w:date="2024-05-23T16:49:00Z">
                                  <w:pPr/>
                                </w:pPrChange>
                              </w:pPr>
                              <w:ins w:id="494" w:author="Anton Shatkovskiy" w:date="2024-05-23T16:49:00Z">
                                <w:r w:rsidRPr="00DE435D">
                                  <w:rPr>
                                    <w:b/>
                                    <w:rPrChange w:id="495" w:author="Anton Shatkovskiy" w:date="2024-05-23T16:50:00Z">
                                      <w:rPr/>
                                    </w:rPrChange>
                                  </w:rPr>
                                  <w:t>Описание</w:t>
                                </w:r>
                              </w:ins>
                            </w:p>
                          </w:tc>
                        </w:tr>
                        <w:tr w:rsidR="00151BEA" w14:paraId="7345A88A" w14:textId="77777777" w:rsidTr="00D40867">
                          <w:trPr>
                            <w:trHeight w:val="651"/>
                            <w:trPrChange w:id="496" w:author="Anton Shatkovskiy" w:date="2024-05-23T16:50:00Z">
                              <w:trPr>
                                <w:gridBefore w:val="1"/>
                                <w:trHeight w:val="651"/>
                              </w:trPr>
                            </w:trPrChange>
                          </w:trPr>
                          <w:tc>
                            <w:tcPr>
                              <w:tcW w:w="1528" w:type="dxa"/>
                              <w:tcPrChange w:id="497" w:author="Anton Shatkovskiy" w:date="2024-05-23T16:50:00Z">
                                <w:tcPr>
                                  <w:tcW w:w="1528" w:type="dxa"/>
                                  <w:gridSpan w:val="2"/>
                                </w:tcPr>
                              </w:tcPrChange>
                            </w:tcPr>
                            <w:p w14:paraId="675C7672" w14:textId="18093487" w:rsidR="00151BEA" w:rsidRPr="00D40867" w:rsidRDefault="00151BEA" w:rsidP="00D40867">
                              <w:pPr>
                                <w:pStyle w:val="10"/>
                                <w:spacing w:line="240" w:lineRule="auto"/>
                                <w:ind w:firstLine="0"/>
                                <w:jc w:val="left"/>
                                <w:rPr>
                                  <w:sz w:val="26"/>
                                  <w:szCs w:val="26"/>
                                  <w:rPrChange w:id="498" w:author="Anton Shatkovskiy" w:date="2024-05-23T16:50:00Z">
                                    <w:rPr/>
                                  </w:rPrChange>
                                </w:rPr>
                              </w:pPr>
                              <w:ins w:id="499" w:author="Anton Shatkovskiy" w:date="2024-05-23T16:50:00Z">
                                <w:r w:rsidRPr="00D40867">
                                  <w:rPr>
                                    <w:sz w:val="26"/>
                                    <w:szCs w:val="26"/>
                                  </w:rPr>
                                  <w:t>inn</w:t>
                                </w:r>
                              </w:ins>
                            </w:p>
                          </w:tc>
                          <w:tc>
                            <w:tcPr>
                              <w:tcW w:w="3333" w:type="dxa"/>
                              <w:tcPrChange w:id="500" w:author="Anton Shatkovskiy" w:date="2024-05-23T16:50:00Z">
                                <w:tcPr>
                                  <w:tcW w:w="3731" w:type="dxa"/>
                                  <w:gridSpan w:val="2"/>
                                </w:tcPr>
                              </w:tcPrChange>
                            </w:tcPr>
                            <w:p w14:paraId="0DD0F9C2" w14:textId="77777777" w:rsidR="00151BEA" w:rsidRPr="00D40867" w:rsidRDefault="00D40867" w:rsidP="00D40867">
                              <w:pPr>
                                <w:pStyle w:val="10"/>
                                <w:spacing w:line="240" w:lineRule="auto"/>
                                <w:ind w:firstLine="0"/>
                                <w:jc w:val="left"/>
                                <w:rPr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 w:rsidRPr="00D40867">
                                <w:rPr>
                                  <w:sz w:val="26"/>
                                  <w:szCs w:val="26"/>
                                </w:rPr>
                                <w:t>String</w:t>
                              </w:r>
                              <w:proofErr w:type="spellEnd"/>
                            </w:p>
                            <w:p w14:paraId="6138DEA2" w14:textId="143294C9" w:rsidR="00D40867" w:rsidRPr="00D40867" w:rsidRDefault="00D40867" w:rsidP="00D40867">
                              <w:pPr>
                                <w:pStyle w:val="10"/>
                                <w:spacing w:line="240" w:lineRule="auto"/>
                                <w:ind w:firstLine="0"/>
                                <w:jc w:val="left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D40867">
                                <w:rPr>
                                  <w:sz w:val="26"/>
                                  <w:szCs w:val="26"/>
                                </w:rPr>
                                <w:t>inn=7702070139</w:t>
                              </w:r>
                            </w:p>
                          </w:tc>
                          <w:tc>
                            <w:tcPr>
                              <w:tcW w:w="4994" w:type="dxa"/>
                              <w:tcPrChange w:id="501" w:author="Anton Shatkovskiy" w:date="2024-05-23T16:50:00Z">
                                <w:tcPr>
                                  <w:tcW w:w="4596" w:type="dxa"/>
                                  <w:gridSpan w:val="2"/>
                                </w:tcPr>
                              </w:tcPrChange>
                            </w:tcPr>
                            <w:p w14:paraId="5DC1EA48" w14:textId="0BAFFFBD" w:rsidR="00151BEA" w:rsidRPr="00D40867" w:rsidRDefault="00D40867" w:rsidP="00D40867">
                              <w:pPr>
                                <w:pStyle w:val="10"/>
                                <w:spacing w:line="240" w:lineRule="auto"/>
                                <w:ind w:firstLine="0"/>
                                <w:jc w:val="left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D40867">
                                <w:rPr>
                                  <w:sz w:val="26"/>
                                  <w:szCs w:val="26"/>
                                </w:rPr>
                                <w:t>ИНН искомой компании (юридического лица, ИП или РАПФ)</w:t>
                              </w:r>
                            </w:p>
                          </w:tc>
                        </w:tr>
                        <w:tr w:rsidR="00151BEA" w14:paraId="1B7573B6" w14:textId="77777777" w:rsidTr="00D40867">
                          <w:trPr>
                            <w:trHeight w:val="342"/>
                            <w:trPrChange w:id="502" w:author="Anton Shatkovskiy" w:date="2024-05-23T16:50:00Z">
                              <w:trPr>
                                <w:gridBefore w:val="1"/>
                                <w:trHeight w:val="1177"/>
                              </w:trPr>
                            </w:trPrChange>
                          </w:trPr>
                          <w:tc>
                            <w:tcPr>
                              <w:tcW w:w="1528" w:type="dxa"/>
                              <w:tcPrChange w:id="503" w:author="Anton Shatkovskiy" w:date="2024-05-23T16:50:00Z">
                                <w:tcPr>
                                  <w:tcW w:w="1528" w:type="dxa"/>
                                  <w:gridSpan w:val="2"/>
                                </w:tcPr>
                              </w:tcPrChange>
                            </w:tcPr>
                            <w:p w14:paraId="4AB7076D" w14:textId="4C130FAF" w:rsidR="00151BEA" w:rsidRPr="00D40867" w:rsidRDefault="00151BEA" w:rsidP="00D40867">
                              <w:pPr>
                                <w:pStyle w:val="10"/>
                                <w:spacing w:line="240" w:lineRule="auto"/>
                                <w:ind w:firstLine="0"/>
                                <w:jc w:val="left"/>
                                <w:rPr>
                                  <w:sz w:val="26"/>
                                  <w:szCs w:val="26"/>
                                  <w:rPrChange w:id="504" w:author="Anton Shatkovskiy" w:date="2024-05-23T16:50:00Z">
                                    <w:rPr/>
                                  </w:rPrChange>
                                </w:rPr>
                              </w:pPr>
                              <w:proofErr w:type="spellStart"/>
                              <w:ins w:id="505" w:author="Anton Shatkovskiy" w:date="2024-05-23T16:50:00Z">
                                <w:r w:rsidRPr="00D40867">
                                  <w:rPr>
                                    <w:sz w:val="26"/>
                                    <w:szCs w:val="26"/>
                                  </w:rPr>
                                  <w:t>ogrn</w:t>
                                </w:r>
                              </w:ins>
                              <w:proofErr w:type="spellEnd"/>
                            </w:p>
                          </w:tc>
                          <w:tc>
                            <w:tcPr>
                              <w:tcW w:w="3333" w:type="dxa"/>
                              <w:tcPrChange w:id="506" w:author="Anton Shatkovskiy" w:date="2024-05-23T16:50:00Z">
                                <w:tcPr>
                                  <w:tcW w:w="3731" w:type="dxa"/>
                                  <w:gridSpan w:val="2"/>
                                </w:tcPr>
                              </w:tcPrChange>
                            </w:tcPr>
                            <w:p w14:paraId="3517412A" w14:textId="7382AB96" w:rsidR="00151BEA" w:rsidRPr="00D40867" w:rsidRDefault="00D40867" w:rsidP="00D40867">
                              <w:pPr>
                                <w:pStyle w:val="10"/>
                                <w:spacing w:line="240" w:lineRule="auto"/>
                                <w:ind w:firstLine="0"/>
                                <w:jc w:val="left"/>
                                <w:rPr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 w:rsidRPr="00D40867">
                                <w:rPr>
                                  <w:sz w:val="26"/>
                                  <w:szCs w:val="26"/>
                                </w:rPr>
                                <w:t>String</w:t>
                              </w:r>
                              <w:proofErr w:type="spellEnd"/>
                            </w:p>
                            <w:p w14:paraId="6AA4C8E5" w14:textId="7E59C382" w:rsidR="00D40867" w:rsidRPr="00D40867" w:rsidRDefault="00D40867" w:rsidP="00D40867">
                              <w:pPr>
                                <w:pStyle w:val="10"/>
                                <w:spacing w:line="240" w:lineRule="auto"/>
                                <w:ind w:firstLine="0"/>
                                <w:jc w:val="left"/>
                                <w:rPr>
                                  <w:sz w:val="26"/>
                                  <w:szCs w:val="26"/>
                                </w:rPr>
                              </w:pPr>
                              <w:proofErr w:type="spellStart"/>
                              <w:r w:rsidRPr="00D40867">
                                <w:rPr>
                                  <w:sz w:val="26"/>
                                  <w:szCs w:val="26"/>
                                </w:rPr>
                                <w:t>ogrn</w:t>
                              </w:r>
                              <w:proofErr w:type="spellEnd"/>
                              <w:r w:rsidRPr="00D40867">
                                <w:rPr>
                                  <w:sz w:val="26"/>
                                  <w:szCs w:val="26"/>
                                </w:rPr>
                                <w:t>= 1027739609391</w:t>
                              </w:r>
                            </w:p>
                          </w:tc>
                          <w:tc>
                            <w:tcPr>
                              <w:tcW w:w="4994" w:type="dxa"/>
                              <w:tcPrChange w:id="507" w:author="Anton Shatkovskiy" w:date="2024-05-23T16:50:00Z">
                                <w:tcPr>
                                  <w:tcW w:w="4596" w:type="dxa"/>
                                  <w:gridSpan w:val="2"/>
                                </w:tcPr>
                              </w:tcPrChange>
                            </w:tcPr>
                            <w:p w14:paraId="4EBBF366" w14:textId="5433003F" w:rsidR="00151BEA" w:rsidRPr="00D40867" w:rsidRDefault="00D40867" w:rsidP="00D40867">
                              <w:pPr>
                                <w:pStyle w:val="10"/>
                                <w:spacing w:line="240" w:lineRule="auto"/>
                                <w:ind w:firstLine="0"/>
                                <w:jc w:val="left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D40867">
                                <w:rPr>
                                  <w:sz w:val="26"/>
                                  <w:szCs w:val="26"/>
                                </w:rPr>
                                <w:t>ОГРН искомой компании (юридического лица, ИП или РАПФ)</w:t>
                              </w:r>
                            </w:p>
                          </w:tc>
                        </w:tr>
                      </w:tbl>
                      <w:p w14:paraId="68701947" w14:textId="77777777" w:rsidR="00151BEA" w:rsidRDefault="00151BEA"/>
                    </w:txbxContent>
                  </v:textbox>
                </v:shape>
              </w:pict>
            </mc:Fallback>
          </mc:AlternateContent>
        </w:r>
      </w:ins>
      <w:ins w:id="508" w:author="Anton Shatkovskiy" w:date="2024-05-23T16:22:00Z">
        <w:r w:rsidR="00F92B53" w:rsidRPr="00F92B53">
          <w:rPr>
            <w:b/>
            <w:sz w:val="26"/>
            <w:szCs w:val="26"/>
            <w:rPrChange w:id="509" w:author="Anton Shatkovskiy" w:date="2024-05-23T16:22:00Z">
              <w:rPr>
                <w:sz w:val="26"/>
                <w:szCs w:val="26"/>
              </w:rPr>
            </w:rPrChange>
          </w:rPr>
          <w:t>Параметры запроса:</w:t>
        </w:r>
      </w:ins>
    </w:p>
    <w:p w14:paraId="78861349" w14:textId="4BB25B59" w:rsidR="008B6F22" w:rsidRDefault="008B6F22" w:rsidP="00672633">
      <w:pPr>
        <w:pStyle w:val="10"/>
        <w:rPr>
          <w:ins w:id="510" w:author="Anton Shatkovskiy" w:date="2024-05-23T16:27:00Z"/>
          <w:b/>
          <w:sz w:val="26"/>
          <w:szCs w:val="26"/>
        </w:rPr>
      </w:pPr>
    </w:p>
    <w:p w14:paraId="14674D09" w14:textId="77777777" w:rsidR="008B6F22" w:rsidRDefault="008B6F22" w:rsidP="00672633">
      <w:pPr>
        <w:pStyle w:val="10"/>
        <w:rPr>
          <w:ins w:id="511" w:author="Anton Shatkovskiy" w:date="2024-05-23T16:26:00Z"/>
          <w:b/>
          <w:sz w:val="26"/>
          <w:szCs w:val="26"/>
        </w:rPr>
      </w:pPr>
    </w:p>
    <w:p w14:paraId="7D42806D" w14:textId="77777777" w:rsidR="00F92B53" w:rsidRPr="00F92B53" w:rsidRDefault="00F92B53" w:rsidP="00672633">
      <w:pPr>
        <w:pStyle w:val="10"/>
        <w:rPr>
          <w:ins w:id="512" w:author="Anton Shatkovskiy" w:date="2024-05-23T16:22:00Z"/>
          <w:b/>
          <w:sz w:val="26"/>
          <w:szCs w:val="26"/>
          <w:rPrChange w:id="513" w:author="Anton Shatkovskiy" w:date="2024-05-23T16:22:00Z">
            <w:rPr>
              <w:ins w:id="514" w:author="Anton Shatkovskiy" w:date="2024-05-23T16:22:00Z"/>
              <w:sz w:val="26"/>
              <w:szCs w:val="26"/>
            </w:rPr>
          </w:rPrChange>
        </w:rPr>
      </w:pPr>
    </w:p>
    <w:p w14:paraId="1E6B0738" w14:textId="0B00A512" w:rsidR="00F92B53" w:rsidRDefault="00F92B53" w:rsidP="00672633">
      <w:pPr>
        <w:pStyle w:val="10"/>
        <w:rPr>
          <w:ins w:id="515" w:author="Anton Shatkovskiy" w:date="2024-05-23T16:22:00Z"/>
          <w:sz w:val="26"/>
          <w:szCs w:val="26"/>
        </w:rPr>
      </w:pPr>
    </w:p>
    <w:p w14:paraId="32C96015" w14:textId="7277D679" w:rsidR="00F92B53" w:rsidRDefault="00F92B53" w:rsidP="00672633">
      <w:pPr>
        <w:pStyle w:val="10"/>
        <w:rPr>
          <w:ins w:id="516" w:author="Anton Shatkovskiy" w:date="2024-05-23T16:22:00Z"/>
          <w:sz w:val="26"/>
          <w:szCs w:val="26"/>
        </w:rPr>
      </w:pPr>
    </w:p>
    <w:p w14:paraId="1E90081C" w14:textId="1693D358" w:rsidR="003414A5" w:rsidRDefault="003414A5" w:rsidP="00672633">
      <w:pPr>
        <w:pStyle w:val="10"/>
        <w:rPr>
          <w:sz w:val="26"/>
          <w:szCs w:val="26"/>
        </w:rPr>
      </w:pPr>
    </w:p>
    <w:p w14:paraId="36BC4D38" w14:textId="777573DE" w:rsidR="00DE435D" w:rsidRDefault="00DE435D" w:rsidP="00DE435D">
      <w:pPr>
        <w:pStyle w:val="10"/>
        <w:rPr>
          <w:ins w:id="517" w:author="Anton Shatkovskiy" w:date="2024-05-23T16:51:00Z"/>
          <w:b/>
          <w:sz w:val="26"/>
          <w:szCs w:val="26"/>
        </w:rPr>
      </w:pPr>
      <w:ins w:id="518" w:author="Anton Shatkovskiy" w:date="2024-05-23T16:51:00Z">
        <w:r>
          <w:rPr>
            <w:b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72576" behindDoc="0" locked="0" layoutInCell="1" allowOverlap="1" wp14:anchorId="70EB2AF8" wp14:editId="43D47D3A">
                  <wp:simplePos x="0" y="0"/>
                  <wp:positionH relativeFrom="column">
                    <wp:posOffset>-407137</wp:posOffset>
                  </wp:positionH>
                  <wp:positionV relativeFrom="paragraph">
                    <wp:posOffset>335102</wp:posOffset>
                  </wp:positionV>
                  <wp:extent cx="6575729" cy="3708807"/>
                  <wp:effectExtent l="0" t="0" r="0" b="6350"/>
                  <wp:wrapNone/>
                  <wp:docPr id="38" name="Надпись 3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6575729" cy="37088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W w:w="0" w:type="auto"/>
                                <w:tblInd w:w="96" w:type="dxa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2162"/>
                                <w:gridCol w:w="3140"/>
                                <w:gridCol w:w="4649"/>
                              </w:tblGrid>
                              <w:tr w:rsidR="00664D4E" w:rsidRPr="000C0D82" w14:paraId="37228926" w14:textId="77777777" w:rsidTr="000C0D82">
                                <w:trPr>
                                  <w:trHeight w:val="139"/>
                                </w:trPr>
                                <w:tc>
                                  <w:tcPr>
                                    <w:tcW w:w="2162" w:type="dxa"/>
                                    <w:shd w:val="clear" w:color="auto" w:fill="DEEAF6" w:themeFill="accent1" w:themeFillTint="33"/>
                                  </w:tcPr>
                                  <w:p w14:paraId="529444EC" w14:textId="001A9670" w:rsidR="00151BEA" w:rsidRPr="000C0D82" w:rsidRDefault="00151BEA" w:rsidP="00664D4E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del w:id="519" w:author="Anton Shatkovskiy" w:date="2024-05-23T17:01:00Z">
                                      <w:r w:rsidRPr="000C0D82" w:rsidDel="00DE435D">
                                        <w:rPr>
                                          <w:b/>
                                        </w:rPr>
                                        <w:delText>Параметр</w:delText>
                                      </w:r>
                                    </w:del>
                                    <w:ins w:id="520" w:author="Anton Shatkovskiy" w:date="2024-05-23T17:01:00Z">
                                      <w:r w:rsidRPr="000C0D82">
                                        <w:rPr>
                                          <w:b/>
                                        </w:rPr>
                                        <w:t>Имя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EEAF6" w:themeFill="accent1" w:themeFillTint="33"/>
                                  </w:tcPr>
                                  <w:p w14:paraId="1D24E582" w14:textId="6FAFB221" w:rsidR="00151BEA" w:rsidRPr="000C0D82" w:rsidRDefault="00151BEA" w:rsidP="00664D4E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del w:id="521" w:author="Anton Shatkovskiy" w:date="2024-05-23T17:01:00Z">
                                      <w:r w:rsidRPr="000C0D82" w:rsidDel="008C6DA0">
                                        <w:rPr>
                                          <w:b/>
                                        </w:rPr>
                                        <w:delText>Тип данных и пример</w:delText>
                                      </w:r>
                                    </w:del>
                                    <w:ins w:id="522" w:author="Anton Shatkovskiy" w:date="2024-05-23T17:01:00Z">
                                      <w:r w:rsidRPr="000C0D82">
                                        <w:rPr>
                                          <w:b/>
                                        </w:rPr>
                                        <w:t>Тип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EEAF6" w:themeFill="accent1" w:themeFillTint="33"/>
                                  </w:tcPr>
                                  <w:p w14:paraId="2B85628D" w14:textId="77777777" w:rsidR="00151BEA" w:rsidRPr="000C0D82" w:rsidRDefault="00151BEA" w:rsidP="00664D4E">
                                    <w:pPr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0C0D82">
                                      <w:rPr>
                                        <w:b/>
                                      </w:rPr>
                                      <w:t>Описание</w:t>
                                    </w:r>
                                  </w:p>
                                </w:tc>
                              </w:tr>
                              <w:tr w:rsidR="00664D4E" w:rsidRPr="000C0D82" w14:paraId="696D49A1" w14:textId="77777777" w:rsidTr="000C0D82">
                                <w:trPr>
                                  <w:trHeight w:val="137"/>
                                </w:trPr>
                                <w:tc>
                                  <w:tcPr>
                                    <w:tcW w:w="2162" w:type="dxa"/>
                                  </w:tcPr>
                                  <w:p w14:paraId="373426B2" w14:textId="4079B44B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23" w:author="Anton Shatkovskiy" w:date="2024-05-29T17:49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result</w:t>
                                      </w:r>
                                    </w:ins>
                                    <w:del w:id="524" w:author="Anton Shatkovskiy" w:date="2024-05-23T17:09:00Z">
                                      <w:r w:rsidRPr="000C0D82" w:rsidDel="008C6DA0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delText>ogrn</w:delText>
                                      </w:r>
                                    </w:del>
                                  </w:p>
                                </w:tc>
                                <w:tc>
                                  <w:tcPr>
                                    <w:tcW w:w="3140" w:type="dxa"/>
                                  </w:tcPr>
                                  <w:p w14:paraId="66BD3E3F" w14:textId="7FC20A62" w:rsidR="00151BEA" w:rsidRPr="000C0D82" w:rsidRDefault="000C0D82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  <w:t>object</w:t>
                                    </w:r>
                                  </w:p>
                                </w:tc>
                                <w:tc>
                                  <w:tcPr>
                                    <w:tcW w:w="4649" w:type="dxa"/>
                                  </w:tcPr>
                                  <w:p w14:paraId="0509F0F3" w14:textId="30D72348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</w:pPr>
                                    <w:ins w:id="525" w:author="Anton Shatkovskiy" w:date="2024-05-29T17:52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</w:rPr>
                                        <w:t>Массив данных по результату поиска</w:t>
                                      </w:r>
                                    </w:ins>
                                  </w:p>
                                </w:tc>
                              </w:tr>
                              <w:tr w:rsidR="00664D4E" w:rsidRPr="000C0D82" w14:paraId="4040FBD5" w14:textId="77777777" w:rsidTr="000C0D82">
                                <w:trPr>
                                  <w:trHeight w:val="56"/>
                                </w:trPr>
                                <w:tc>
                                  <w:tcPr>
                                    <w:tcW w:w="2162" w:type="dxa"/>
                                    <w:shd w:val="clear" w:color="auto" w:fill="D0CECE" w:themeFill="background2" w:themeFillShade="E6"/>
                                  </w:tcPr>
                                  <w:p w14:paraId="3BA0B39D" w14:textId="4EE80416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ins w:id="526" w:author="Anton Shatkovskiy" w:date="2024-05-29T17:49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ogrn</w:t>
                                      </w:r>
                                    </w:ins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0CECE" w:themeFill="background2" w:themeFillShade="E6"/>
                                  </w:tcPr>
                                  <w:p w14:paraId="1F174F26" w14:textId="1CF57BE1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  <w:rPrChange w:id="527" w:author="Anton Shatkovskiy" w:date="2024-05-29T18:07:00Z">
                                          <w:rPr/>
                                        </w:rPrChange>
                                      </w:rPr>
                                    </w:pPr>
                                    <w:ins w:id="528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0CECE" w:themeFill="background2" w:themeFillShade="E6"/>
                                  </w:tcPr>
                                  <w:p w14:paraId="5C4438B9" w14:textId="1ED4C98B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29" w:author="Anton Shatkovskiy" w:date="2024-05-29T18:06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ОГРН найденной компании</w:t>
                                      </w:r>
                                    </w:ins>
                                  </w:p>
                                </w:tc>
                              </w:tr>
                              <w:tr w:rsidR="00664D4E" w:rsidRPr="000C0D82" w14:paraId="0ED7FB66" w14:textId="77777777" w:rsidTr="000C0D82">
                                <w:trPr>
                                  <w:trHeight w:val="56"/>
                                </w:trPr>
                                <w:tc>
                                  <w:tcPr>
                                    <w:tcW w:w="2162" w:type="dxa"/>
                                  </w:tcPr>
                                  <w:p w14:paraId="108ABEE4" w14:textId="07E361C2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ins w:id="530" w:author="Anton Shatkovskiy" w:date="2024-05-29T17:49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auth_cap_value_rub</w:t>
                                      </w:r>
                                    </w:ins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3140" w:type="dxa"/>
                                  </w:tcPr>
                                  <w:p w14:paraId="35C9E20F" w14:textId="220E4CB4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  <w:t>integer</w:t>
                                    </w:r>
                                  </w:p>
                                </w:tc>
                                <w:tc>
                                  <w:tcPr>
                                    <w:tcW w:w="4649" w:type="dxa"/>
                                  </w:tcPr>
                                  <w:p w14:paraId="1CF219E4" w14:textId="7A199155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  <w:t>Размер УК (в рублях)</w:t>
                                    </w:r>
                                  </w:p>
                                </w:tc>
                              </w:tr>
                              <w:tr w:rsidR="00664D4E" w:rsidRPr="000C0D82" w14:paraId="739F9263" w14:textId="77777777" w:rsidTr="000C0D82">
                                <w:trPr>
                                  <w:trHeight w:val="56"/>
                                  <w:ins w:id="531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  <w:shd w:val="clear" w:color="auto" w:fill="D0CECE" w:themeFill="background2" w:themeFillShade="E6"/>
                                  </w:tcPr>
                                  <w:p w14:paraId="4E212F3A" w14:textId="20C7DF9A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32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33" w:author="Anton Shatkovskiy" w:date="2024-05-29T17:49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address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0CECE" w:themeFill="background2" w:themeFillShade="E6"/>
                                  </w:tcPr>
                                  <w:p w14:paraId="6A1DB62F" w14:textId="0163FB86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34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35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0CECE" w:themeFill="background2" w:themeFillShade="E6"/>
                                  </w:tcPr>
                                  <w:p w14:paraId="10E31B6B" w14:textId="13B199FC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36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Адрес полный ЮЛ</w:t>
                                    </w:r>
                                  </w:p>
                                </w:tc>
                              </w:tr>
                              <w:tr w:rsidR="00664D4E" w:rsidRPr="000C0D82" w14:paraId="1554F60C" w14:textId="77777777" w:rsidTr="000C0D82">
                                <w:trPr>
                                  <w:trHeight w:val="56"/>
                                  <w:ins w:id="537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</w:tcPr>
                                  <w:p w14:paraId="4BBFDAD9" w14:textId="0D63C46B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38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ins w:id="539" w:author="Anton Shatkovskiy" w:date="2024-05-29T17:49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numofworkers</w:t>
                                      </w:r>
                                    </w:ins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3140" w:type="dxa"/>
                                  </w:tcPr>
                                  <w:p w14:paraId="1A3B8C7A" w14:textId="73B50683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40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41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</w:tcPr>
                                  <w:p w14:paraId="7988EF65" w14:textId="0E104F71" w:rsidR="00151BEA" w:rsidRPr="008C0B9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42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</w:pPr>
                                    <w:r w:rsidRPr="008C0B90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  <w:t>Количество сотрудников в найденной компании</w:t>
                                    </w:r>
                                  </w:p>
                                </w:tc>
                              </w:tr>
                              <w:tr w:rsidR="00664D4E" w:rsidRPr="000C0D82" w14:paraId="714E3098" w14:textId="77777777" w:rsidTr="000C0D82">
                                <w:trPr>
                                  <w:trHeight w:val="56"/>
                                  <w:ins w:id="543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  <w:shd w:val="clear" w:color="auto" w:fill="D0CECE" w:themeFill="background2" w:themeFillShade="E6"/>
                                  </w:tcPr>
                                  <w:p w14:paraId="776FE3AD" w14:textId="03520A61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44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45" w:author="Anton Shatkovskiy" w:date="2024-05-29T17:50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inn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0CECE" w:themeFill="background2" w:themeFillShade="E6"/>
                                  </w:tcPr>
                                  <w:p w14:paraId="1A7E6254" w14:textId="0BA427E3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46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47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0CECE" w:themeFill="background2" w:themeFillShade="E6"/>
                                  </w:tcPr>
                                  <w:p w14:paraId="7D8EFB5E" w14:textId="50AEAB8F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48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49" w:author="Anton Shatkovskiy" w:date="2024-05-29T18:06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ИНН найденной компании</w:t>
                                      </w:r>
                                    </w:ins>
                                  </w:p>
                                </w:tc>
                              </w:tr>
                              <w:tr w:rsidR="00664D4E" w:rsidRPr="000C0D82" w14:paraId="30382443" w14:textId="77777777" w:rsidTr="000C0D82">
                                <w:trPr>
                                  <w:trHeight w:val="552"/>
                                  <w:ins w:id="550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</w:tcPr>
                                  <w:p w14:paraId="5FAB2357" w14:textId="172DA4A6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51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52" w:author="Anton Shatkovskiy" w:date="2024-05-29T17:50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purchase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</w:tcPr>
                                  <w:p w14:paraId="43779EA4" w14:textId="6A5BEE31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53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54" w:author="Anton Shatkovskiy" w:date="2024-05-29T17:52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array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</w:tcPr>
                                  <w:p w14:paraId="5F0DD1D8" w14:textId="413D531A" w:rsidR="00151BEA" w:rsidRPr="008C0B90" w:rsidRDefault="00664D4E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55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</w:pPr>
                                    <w:r w:rsidRPr="008C0B90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  <w:t>Массив данных по контрактам по годам найденной компании</w:t>
                                    </w:r>
                                  </w:p>
                                </w:tc>
                              </w:tr>
                              <w:tr w:rsidR="00664D4E" w:rsidRPr="000C0D82" w14:paraId="5FA61046" w14:textId="77777777" w:rsidTr="000C0D82">
                                <w:trPr>
                                  <w:trHeight w:val="84"/>
                                  <w:ins w:id="556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  <w:shd w:val="clear" w:color="auto" w:fill="D0CECE" w:themeFill="background2" w:themeFillShade="E6"/>
                                  </w:tcPr>
                                  <w:p w14:paraId="71C4A5F9" w14:textId="59DEA77F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57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ins w:id="558" w:author="Anton Shatkovskiy" w:date="2024-05-29T17:50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publicyear</w:t>
                                      </w:r>
                                    </w:ins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0CECE" w:themeFill="background2" w:themeFillShade="E6"/>
                                  </w:tcPr>
                                  <w:p w14:paraId="20202437" w14:textId="2450DAFC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59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60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0CECE" w:themeFill="background2" w:themeFillShade="E6"/>
                                  </w:tcPr>
                                  <w:p w14:paraId="0C1A150B" w14:textId="3BDD3F50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61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Год начала контракта</w:t>
                                    </w:r>
                                  </w:p>
                                </w:tc>
                              </w:tr>
                              <w:tr w:rsidR="00664D4E" w:rsidRPr="000C0D82" w14:paraId="6B11565C" w14:textId="77777777" w:rsidTr="000C0D82">
                                <w:trPr>
                                  <w:trHeight w:val="56"/>
                                  <w:ins w:id="562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</w:tcPr>
                                  <w:p w14:paraId="00CB4000" w14:textId="24E76B05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63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64" w:author="Anton Shatkovskiy" w:date="2024-05-29T17:50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fz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</w:tcPr>
                                  <w:p w14:paraId="1062E910" w14:textId="4CEDB5E9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65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66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</w:tcPr>
                                  <w:p w14:paraId="3D93D2F8" w14:textId="04E683CB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67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  <w:t>Закон (контракта)</w:t>
                                    </w:r>
                                  </w:p>
                                </w:tc>
                              </w:tr>
                              <w:tr w:rsidR="00664D4E" w:rsidRPr="000C0D82" w14:paraId="453894E1" w14:textId="77777777" w:rsidTr="000C0D82">
                                <w:trPr>
                                  <w:trHeight w:val="56"/>
                                  <w:ins w:id="568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  <w:shd w:val="clear" w:color="auto" w:fill="D0CECE" w:themeFill="background2" w:themeFillShade="E6"/>
                                  </w:tcPr>
                                  <w:p w14:paraId="132AFCEA" w14:textId="0C9EE6F2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69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ins w:id="570" w:author="Anton Shatkovskiy" w:date="2024-05-29T17:50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price_sum</w:t>
                                      </w:r>
                                    </w:ins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0CECE" w:themeFill="background2" w:themeFillShade="E6"/>
                                  </w:tcPr>
                                  <w:p w14:paraId="7335494A" w14:textId="67C671E4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71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integer</w:t>
                                    </w:r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0CECE" w:themeFill="background2" w:themeFillShade="E6"/>
                                  </w:tcPr>
                                  <w:p w14:paraId="5E498322" w14:textId="6BCE796D" w:rsidR="00151BEA" w:rsidRPr="000C0D82" w:rsidRDefault="00664D4E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72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Сумма контрактов (в рублях)</w:t>
                                    </w:r>
                                  </w:p>
                                </w:tc>
                              </w:tr>
                              <w:tr w:rsidR="00664D4E" w:rsidRPr="000C0D82" w14:paraId="43524444" w14:textId="77777777" w:rsidTr="000C0D82">
                                <w:trPr>
                                  <w:trHeight w:val="56"/>
                                  <w:ins w:id="573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</w:tcPr>
                                  <w:p w14:paraId="26B45A4D" w14:textId="363C4637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74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ins w:id="575" w:author="Anton Shatkovskiy" w:date="2024-05-29T17:50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regionname</w:t>
                                      </w:r>
                                    </w:ins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3140" w:type="dxa"/>
                                  </w:tcPr>
                                  <w:p w14:paraId="6FF8F84A" w14:textId="5668869B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76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77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</w:tcPr>
                                  <w:p w14:paraId="3D5A1130" w14:textId="3C69AB51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78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  <w:t>Регион (контракта)</w:t>
                                    </w:r>
                                  </w:p>
                                </w:tc>
                              </w:tr>
                              <w:tr w:rsidR="00664D4E" w:rsidRPr="000C0D82" w14:paraId="2B58C7EE" w14:textId="77777777" w:rsidTr="000C0D82">
                                <w:trPr>
                                  <w:trHeight w:val="56"/>
                                  <w:ins w:id="579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  <w:shd w:val="clear" w:color="auto" w:fill="D0CECE" w:themeFill="background2" w:themeFillShade="E6"/>
                                  </w:tcPr>
                                  <w:p w14:paraId="23FF6CB4" w14:textId="6BFB04C2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80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ins w:id="581" w:author="Anton Shatkovskiy" w:date="2024-05-29T17:50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price_count</w:t>
                                      </w:r>
                                    </w:ins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0CECE" w:themeFill="background2" w:themeFillShade="E6"/>
                                  </w:tcPr>
                                  <w:p w14:paraId="18FA03C5" w14:textId="430C230D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82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integer</w:t>
                                    </w:r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0CECE" w:themeFill="background2" w:themeFillShade="E6"/>
                                  </w:tcPr>
                                  <w:p w14:paraId="4A6F4FE4" w14:textId="19B1A6A7" w:rsidR="00151BEA" w:rsidRPr="000C0D82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83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Сумма контрактов (цена)</w:t>
                                    </w:r>
                                  </w:p>
                                </w:tc>
                              </w:tr>
                              <w:tr w:rsidR="00664D4E" w:rsidRPr="000C0D82" w14:paraId="26DE9D61" w14:textId="77777777" w:rsidTr="000C0D82">
                                <w:trPr>
                                  <w:trHeight w:val="56"/>
                                  <w:ins w:id="584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</w:tcPr>
                                  <w:p w14:paraId="07FAB0BC" w14:textId="1EA7A863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85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ins w:id="586" w:author="Anton Shatkovskiy" w:date="2024-05-29T17:50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okveds</w:t>
                                      </w:r>
                                    </w:ins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3140" w:type="dxa"/>
                                  </w:tcPr>
                                  <w:p w14:paraId="375AC369" w14:textId="79ABDB3F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87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88" w:author="Anton Shatkovskiy" w:date="2024-05-29T17:52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array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</w:tcPr>
                                  <w:p w14:paraId="300765F1" w14:textId="60B914B2" w:rsidR="00151BEA" w:rsidRPr="008C0B90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89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</w:pPr>
                                    <w:r w:rsidRPr="008C0B90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  <w:t>Массив ОКВЭД данных по найденной компании</w:t>
                                    </w:r>
                                  </w:p>
                                </w:tc>
                              </w:tr>
                              <w:tr w:rsidR="00664D4E" w:rsidRPr="000C0D82" w14:paraId="42005919" w14:textId="77777777" w:rsidTr="000C0D82">
                                <w:trPr>
                                  <w:trHeight w:val="56"/>
                                  <w:ins w:id="590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  <w:shd w:val="clear" w:color="auto" w:fill="D0CECE" w:themeFill="background2" w:themeFillShade="E6"/>
                                  </w:tcPr>
                                  <w:p w14:paraId="45484903" w14:textId="2D2DC9BE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91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92" w:author="Anton Shatkovskiy" w:date="2024-05-29T17:51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code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0CECE" w:themeFill="background2" w:themeFillShade="E6"/>
                                  </w:tcPr>
                                  <w:p w14:paraId="0125C977" w14:textId="0300D5C8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93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94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0CECE" w:themeFill="background2" w:themeFillShade="E6"/>
                                  </w:tcPr>
                                  <w:p w14:paraId="21AE97C0" w14:textId="05F839FF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95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ОКВЭД код</w:t>
                                    </w:r>
                                  </w:p>
                                </w:tc>
                              </w:tr>
                              <w:tr w:rsidR="00664D4E" w:rsidRPr="000C0D82" w14:paraId="58F8631A" w14:textId="77777777" w:rsidTr="000C0D82">
                                <w:trPr>
                                  <w:trHeight w:val="56"/>
                                  <w:ins w:id="596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</w:tcPr>
                                  <w:p w14:paraId="2266E9D7" w14:textId="3F9DC3F5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97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598" w:author="Anton Shatkovskiy" w:date="2024-05-29T17:51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name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</w:tcPr>
                                  <w:p w14:paraId="61259F7E" w14:textId="52161B98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599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600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</w:tcPr>
                                  <w:p w14:paraId="7B647C10" w14:textId="61EC7ADE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01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  <w:t>ОКВЭД наименование</w:t>
                                    </w:r>
                                  </w:p>
                                </w:tc>
                              </w:tr>
                              <w:tr w:rsidR="00664D4E" w:rsidRPr="000C0D82" w14:paraId="34819589" w14:textId="77777777" w:rsidTr="000C0D82">
                                <w:trPr>
                                  <w:trHeight w:val="56"/>
                                  <w:ins w:id="602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  <w:shd w:val="clear" w:color="auto" w:fill="D0CECE" w:themeFill="background2" w:themeFillShade="E6"/>
                                  </w:tcPr>
                                  <w:p w14:paraId="4BFECEDC" w14:textId="4EB2E84D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03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604" w:author="Anton Shatkovskiy" w:date="2024-05-29T17:51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type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0CECE" w:themeFill="background2" w:themeFillShade="E6"/>
                                  </w:tcPr>
                                  <w:p w14:paraId="0952B5C7" w14:textId="352D6A11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05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606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0CECE" w:themeFill="background2" w:themeFillShade="E6"/>
                                  </w:tcPr>
                                  <w:p w14:paraId="45143D54" w14:textId="08953714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07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ОКВЭД тип 1-осн 2-дополн</w:t>
                                    </w:r>
                                  </w:p>
                                </w:tc>
                              </w:tr>
                              <w:tr w:rsidR="00664D4E" w:rsidRPr="000C0D82" w14:paraId="31AB3740" w14:textId="77777777" w:rsidTr="000C0D82">
                                <w:trPr>
                                  <w:trHeight w:val="56"/>
                                  <w:ins w:id="608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</w:tcPr>
                                  <w:p w14:paraId="6A527053" w14:textId="2EA0045C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09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610" w:author="Anton Shatkovskiy" w:date="2024-05-29T17:51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status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</w:tcPr>
                                  <w:p w14:paraId="77AC0BE5" w14:textId="2A4AE279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11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612" w:author="Anton Shatkovskiy" w:date="2024-05-29T18:07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shd w:val="clear" w:color="auto" w:fill="FFFFFF"/>
                                          <w:lang w:val="en"/>
                                        </w:rPr>
                                        <w:t>string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4649" w:type="dxa"/>
                                  </w:tcPr>
                                  <w:p w14:paraId="1E51580A" w14:textId="5A6E708C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13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shd w:val="clear" w:color="auto" w:fill="FFFFFF"/>
                                        <w:lang w:val="en"/>
                                      </w:rPr>
                                      <w:t>Статус</w:t>
                                    </w:r>
                                  </w:p>
                                </w:tc>
                              </w:tr>
                              <w:tr w:rsidR="00664D4E" w14:paraId="4EB30E55" w14:textId="77777777" w:rsidTr="000C0D82">
                                <w:trPr>
                                  <w:trHeight w:val="56"/>
                                  <w:ins w:id="614" w:author="Anton Shatkovskiy" w:date="2024-05-23T17:10:00Z"/>
                                </w:trPr>
                                <w:tc>
                                  <w:tcPr>
                                    <w:tcW w:w="2162" w:type="dxa"/>
                                    <w:shd w:val="clear" w:color="auto" w:fill="D0CECE" w:themeFill="background2" w:themeFillShade="E6"/>
                                  </w:tcPr>
                                  <w:p w14:paraId="10734DE5" w14:textId="64003047" w:rsidR="00151BEA" w:rsidRPr="000C0D82" w:rsidDel="008C6DA0" w:rsidRDefault="00151BEA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15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ins w:id="616" w:author="Anton Shatkovskiy" w:date="2024-05-29T17:51:00Z">
                                      <w:r w:rsidRPr="000C0D82">
                                        <w:rPr>
                                          <w:rFonts w:ascii="Arial" w:hAnsi="Arial" w:cs="Arial"/>
                                          <w:iCs/>
                                          <w:color w:val="202122"/>
                                          <w:sz w:val="21"/>
                                          <w:szCs w:val="21"/>
                                          <w:highlight w:val="lightGray"/>
                                          <w:shd w:val="clear" w:color="auto" w:fill="FFFFFF"/>
                                          <w:lang w:val="en"/>
                                        </w:rPr>
                                        <w:t>success</w:t>
                                      </w:r>
                                    </w:ins>
                                  </w:p>
                                </w:tc>
                                <w:tc>
                                  <w:tcPr>
                                    <w:tcW w:w="3140" w:type="dxa"/>
                                    <w:shd w:val="clear" w:color="auto" w:fill="D0CECE" w:themeFill="background2" w:themeFillShade="E6"/>
                                  </w:tcPr>
                                  <w:p w14:paraId="32801426" w14:textId="32E37107" w:rsidR="00151BEA" w:rsidRPr="000C0D82" w:rsidRDefault="007B3C39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17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boolean</w:t>
                                    </w:r>
                                    <w:proofErr w:type="spellEnd"/>
                                  </w:p>
                                </w:tc>
                                <w:tc>
                                  <w:tcPr>
                                    <w:tcW w:w="4649" w:type="dxa"/>
                                    <w:shd w:val="clear" w:color="auto" w:fill="D0CECE" w:themeFill="background2" w:themeFillShade="E6"/>
                                  </w:tcPr>
                                  <w:p w14:paraId="7691B3FE" w14:textId="67491B46" w:rsidR="00151BEA" w:rsidRPr="000C0D82" w:rsidRDefault="00664D4E" w:rsidP="00664D4E">
                                    <w:pPr>
                                      <w:pStyle w:val="10"/>
                                      <w:spacing w:line="240" w:lineRule="auto"/>
                                      <w:ind w:firstLine="0"/>
                                      <w:rPr>
                                        <w:ins w:id="618" w:author="Anton Shatkovskiy" w:date="2024-05-23T17:10:00Z"/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</w:pPr>
                                    <w:proofErr w:type="spellStart"/>
                                    <w:r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C</w:t>
                                    </w:r>
                                    <w:r w:rsidR="007B3C39"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>оединение</w:t>
                                    </w:r>
                                    <w:proofErr w:type="spellEnd"/>
                                    <w:r w:rsidR="007B3C39" w:rsidRPr="000C0D82">
                                      <w:rPr>
                                        <w:rFonts w:ascii="Arial" w:hAnsi="Arial" w:cs="Arial"/>
                                        <w:iCs/>
                                        <w:color w:val="202122"/>
                                        <w:sz w:val="21"/>
                                        <w:szCs w:val="21"/>
                                        <w:highlight w:val="lightGray"/>
                                        <w:shd w:val="clear" w:color="auto" w:fill="FFFFFF"/>
                                        <w:lang w:val="en"/>
                                      </w:rPr>
                                      <w:t xml:space="preserve"> с БД</w:t>
                                    </w:r>
                                  </w:p>
                                </w:tc>
                              </w:tr>
                            </w:tbl>
                            <w:p w14:paraId="20AE9DE6" w14:textId="77777777" w:rsidR="00151BEA" w:rsidRDefault="00151BEA" w:rsidP="00DE435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0EB2AF8" id="Надпись 38" o:spid="_x0000_s1028" type="#_x0000_t202" style="position:absolute;left:0;text-align:left;margin-left:-32.05pt;margin-top:26.4pt;width:517.75pt;height:292.0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" filled="f" stroked="f" strokeweight=".5pt">
                  <v:textbox>
                    <w:txbxContent>
                      <w:tbl>
                        <w:tblPr>
                          <w:tblW w:w="0" w:type="auto"/>
                          <w:tblInd w:w="96" w:type="dxa"/>
                          <w:tblLook w:val="0000" w:firstRow="0" w:lastRow="0" w:firstColumn="0" w:lastColumn="0" w:noHBand="0" w:noVBand="0"/>
                        </w:tblPr>
                        <w:tblGrid>
                          <w:gridCol w:w="2162"/>
                          <w:gridCol w:w="3140"/>
                          <w:gridCol w:w="4649"/>
                        </w:tblGrid>
                        <w:tr w:rsidR="00664D4E" w:rsidRPr="000C0D82" w14:paraId="37228926" w14:textId="77777777" w:rsidTr="000C0D82">
                          <w:trPr>
                            <w:trHeight w:val="139"/>
                          </w:trPr>
                          <w:tc>
                            <w:tcPr>
                              <w:tcW w:w="2162" w:type="dxa"/>
                              <w:shd w:val="clear" w:color="auto" w:fill="DEEAF6" w:themeFill="accent1" w:themeFillTint="33"/>
                            </w:tcPr>
                            <w:p w14:paraId="529444EC" w14:textId="001A9670" w:rsidR="00151BEA" w:rsidRPr="000C0D82" w:rsidRDefault="00151BEA" w:rsidP="00664D4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del w:id="619" w:author="Anton Shatkovskiy" w:date="2024-05-23T17:01:00Z">
                                <w:r w:rsidRPr="000C0D82" w:rsidDel="00DE435D">
                                  <w:rPr>
                                    <w:b/>
                                  </w:rPr>
                                  <w:delText>Параметр</w:delText>
                                </w:r>
                              </w:del>
                              <w:ins w:id="620" w:author="Anton Shatkovskiy" w:date="2024-05-23T17:01:00Z">
                                <w:r w:rsidRPr="000C0D82">
                                  <w:rPr>
                                    <w:b/>
                                  </w:rPr>
                                  <w:t>Имя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  <w:shd w:val="clear" w:color="auto" w:fill="DEEAF6" w:themeFill="accent1" w:themeFillTint="33"/>
                            </w:tcPr>
                            <w:p w14:paraId="1D24E582" w14:textId="6FAFB221" w:rsidR="00151BEA" w:rsidRPr="000C0D82" w:rsidRDefault="00151BEA" w:rsidP="00664D4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del w:id="621" w:author="Anton Shatkovskiy" w:date="2024-05-23T17:01:00Z">
                                <w:r w:rsidRPr="000C0D82" w:rsidDel="008C6DA0">
                                  <w:rPr>
                                    <w:b/>
                                  </w:rPr>
                                  <w:delText>Тип данных и пример</w:delText>
                                </w:r>
                              </w:del>
                              <w:ins w:id="622" w:author="Anton Shatkovskiy" w:date="2024-05-23T17:01:00Z">
                                <w:r w:rsidRPr="000C0D82">
                                  <w:rPr>
                                    <w:b/>
                                  </w:rPr>
                                  <w:t>Тип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  <w:shd w:val="clear" w:color="auto" w:fill="DEEAF6" w:themeFill="accent1" w:themeFillTint="33"/>
                            </w:tcPr>
                            <w:p w14:paraId="2B85628D" w14:textId="77777777" w:rsidR="00151BEA" w:rsidRPr="000C0D82" w:rsidRDefault="00151BEA" w:rsidP="00664D4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0C0D82">
                                <w:rPr>
                                  <w:b/>
                                </w:rPr>
                                <w:t>Описание</w:t>
                              </w:r>
                            </w:p>
                          </w:tc>
                        </w:tr>
                        <w:tr w:rsidR="00664D4E" w:rsidRPr="000C0D82" w14:paraId="696D49A1" w14:textId="77777777" w:rsidTr="000C0D82">
                          <w:trPr>
                            <w:trHeight w:val="137"/>
                          </w:trPr>
                          <w:tc>
                            <w:tcPr>
                              <w:tcW w:w="2162" w:type="dxa"/>
                            </w:tcPr>
                            <w:p w14:paraId="373426B2" w14:textId="4079B44B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623" w:author="Anton Shatkovskiy" w:date="2024-05-29T17:49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result</w:t>
                                </w:r>
                              </w:ins>
                              <w:del w:id="624" w:author="Anton Shatkovskiy" w:date="2024-05-23T17:09:00Z">
                                <w:r w:rsidRPr="000C0D82" w:rsidDel="008C6DA0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delText>ogrn</w:delText>
                                </w:r>
                              </w:del>
                            </w:p>
                          </w:tc>
                          <w:tc>
                            <w:tcPr>
                              <w:tcW w:w="3140" w:type="dxa"/>
                            </w:tcPr>
                            <w:p w14:paraId="66BD3E3F" w14:textId="7FC20A62" w:rsidR="00151BEA" w:rsidRPr="000C0D82" w:rsidRDefault="000C0D82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  <w:t>object</w:t>
                              </w:r>
                            </w:p>
                          </w:tc>
                          <w:tc>
                            <w:tcPr>
                              <w:tcW w:w="4649" w:type="dxa"/>
                            </w:tcPr>
                            <w:p w14:paraId="0509F0F3" w14:textId="30D72348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</w:rPr>
                              </w:pPr>
                              <w:ins w:id="625" w:author="Anton Shatkovskiy" w:date="2024-05-29T17:52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</w:rPr>
                                  <w:t>Массив данных по результату поиска</w:t>
                                </w:r>
                              </w:ins>
                            </w:p>
                          </w:tc>
                        </w:tr>
                        <w:tr w:rsidR="00664D4E" w:rsidRPr="000C0D82" w14:paraId="4040FBD5" w14:textId="77777777" w:rsidTr="000C0D82">
                          <w:trPr>
                            <w:trHeight w:val="56"/>
                          </w:trPr>
                          <w:tc>
                            <w:tcPr>
                              <w:tcW w:w="2162" w:type="dxa"/>
                              <w:shd w:val="clear" w:color="auto" w:fill="D0CECE" w:themeFill="background2" w:themeFillShade="E6"/>
                            </w:tcPr>
                            <w:p w14:paraId="3BA0B39D" w14:textId="4EE80416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ins w:id="626" w:author="Anton Shatkovskiy" w:date="2024-05-29T17:49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ogrn</w:t>
                                </w:r>
                              </w:ins>
                              <w:proofErr w:type="spellEnd"/>
                            </w:p>
                          </w:tc>
                          <w:tc>
                            <w:tcPr>
                              <w:tcW w:w="3140" w:type="dxa"/>
                              <w:shd w:val="clear" w:color="auto" w:fill="D0CECE" w:themeFill="background2" w:themeFillShade="E6"/>
                            </w:tcPr>
                            <w:p w14:paraId="1F174F26" w14:textId="1CF57BE1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  <w:rPrChange w:id="627" w:author="Anton Shatkovskiy" w:date="2024-05-29T18:07:00Z">
                                    <w:rPr/>
                                  </w:rPrChange>
                                </w:rPr>
                              </w:pPr>
                              <w:ins w:id="628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  <w:shd w:val="clear" w:color="auto" w:fill="D0CECE" w:themeFill="background2" w:themeFillShade="E6"/>
                            </w:tcPr>
                            <w:p w14:paraId="5C4438B9" w14:textId="1ED4C98B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629" w:author="Anton Shatkovskiy" w:date="2024-05-29T18:06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ОГРН найденной компании</w:t>
                                </w:r>
                              </w:ins>
                            </w:p>
                          </w:tc>
                        </w:tr>
                        <w:tr w:rsidR="00664D4E" w:rsidRPr="000C0D82" w14:paraId="0ED7FB66" w14:textId="77777777" w:rsidTr="000C0D82">
                          <w:trPr>
                            <w:trHeight w:val="56"/>
                          </w:trPr>
                          <w:tc>
                            <w:tcPr>
                              <w:tcW w:w="2162" w:type="dxa"/>
                            </w:tcPr>
                            <w:p w14:paraId="108ABEE4" w14:textId="07E361C2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ins w:id="630" w:author="Anton Shatkovskiy" w:date="2024-05-29T17:49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auth_cap_value_rub</w:t>
                                </w:r>
                              </w:ins>
                              <w:proofErr w:type="spellEnd"/>
                            </w:p>
                          </w:tc>
                          <w:tc>
                            <w:tcPr>
                              <w:tcW w:w="3140" w:type="dxa"/>
                            </w:tcPr>
                            <w:p w14:paraId="35C9E20F" w14:textId="220E4CB4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  <w:t>integer</w:t>
                              </w:r>
                            </w:p>
                          </w:tc>
                          <w:tc>
                            <w:tcPr>
                              <w:tcW w:w="4649" w:type="dxa"/>
                            </w:tcPr>
                            <w:p w14:paraId="1CF219E4" w14:textId="7A199155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  <w:t>Размер УК (в рублях)</w:t>
                              </w:r>
                            </w:p>
                          </w:tc>
                        </w:tr>
                        <w:tr w:rsidR="00664D4E" w:rsidRPr="000C0D82" w14:paraId="739F9263" w14:textId="77777777" w:rsidTr="000C0D82">
                          <w:trPr>
                            <w:trHeight w:val="56"/>
                            <w:ins w:id="631" w:author="Anton Shatkovskiy" w:date="2024-05-23T17:10:00Z"/>
                          </w:trPr>
                          <w:tc>
                            <w:tcPr>
                              <w:tcW w:w="2162" w:type="dxa"/>
                              <w:shd w:val="clear" w:color="auto" w:fill="D0CECE" w:themeFill="background2" w:themeFillShade="E6"/>
                            </w:tcPr>
                            <w:p w14:paraId="4E212F3A" w14:textId="20C7DF9A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32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633" w:author="Anton Shatkovskiy" w:date="2024-05-29T17:49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address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  <w:shd w:val="clear" w:color="auto" w:fill="D0CECE" w:themeFill="background2" w:themeFillShade="E6"/>
                            </w:tcPr>
                            <w:p w14:paraId="6A1DB62F" w14:textId="0163FB86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34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635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  <w:shd w:val="clear" w:color="auto" w:fill="D0CECE" w:themeFill="background2" w:themeFillShade="E6"/>
                            </w:tcPr>
                            <w:p w14:paraId="10E31B6B" w14:textId="13B199FC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36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Адрес полный ЮЛ</w:t>
                              </w:r>
                            </w:p>
                          </w:tc>
                        </w:tr>
                        <w:tr w:rsidR="00664D4E" w:rsidRPr="000C0D82" w14:paraId="1554F60C" w14:textId="77777777" w:rsidTr="000C0D82">
                          <w:trPr>
                            <w:trHeight w:val="56"/>
                            <w:ins w:id="637" w:author="Anton Shatkovskiy" w:date="2024-05-23T17:10:00Z"/>
                          </w:trPr>
                          <w:tc>
                            <w:tcPr>
                              <w:tcW w:w="2162" w:type="dxa"/>
                            </w:tcPr>
                            <w:p w14:paraId="4BBFDAD9" w14:textId="0D63C46B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38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ins w:id="639" w:author="Anton Shatkovskiy" w:date="2024-05-29T17:49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numofworkers</w:t>
                                </w:r>
                              </w:ins>
                              <w:proofErr w:type="spellEnd"/>
                            </w:p>
                          </w:tc>
                          <w:tc>
                            <w:tcPr>
                              <w:tcW w:w="3140" w:type="dxa"/>
                            </w:tcPr>
                            <w:p w14:paraId="1A3B8C7A" w14:textId="73B50683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40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641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</w:tcPr>
                            <w:p w14:paraId="7988EF65" w14:textId="0E104F71" w:rsidR="00151BEA" w:rsidRPr="008C0B9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42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</w:rPr>
                              </w:pPr>
                              <w:r w:rsidRPr="008C0B90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</w:rPr>
                                <w:t>Количество сотрудников в найденной компании</w:t>
                              </w:r>
                            </w:p>
                          </w:tc>
                        </w:tr>
                        <w:tr w:rsidR="00664D4E" w:rsidRPr="000C0D82" w14:paraId="714E3098" w14:textId="77777777" w:rsidTr="000C0D82">
                          <w:trPr>
                            <w:trHeight w:val="56"/>
                            <w:ins w:id="643" w:author="Anton Shatkovskiy" w:date="2024-05-23T17:10:00Z"/>
                          </w:trPr>
                          <w:tc>
                            <w:tcPr>
                              <w:tcW w:w="2162" w:type="dxa"/>
                              <w:shd w:val="clear" w:color="auto" w:fill="D0CECE" w:themeFill="background2" w:themeFillShade="E6"/>
                            </w:tcPr>
                            <w:p w14:paraId="776FE3AD" w14:textId="03520A61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44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645" w:author="Anton Shatkovskiy" w:date="2024-05-29T17:50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inn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  <w:shd w:val="clear" w:color="auto" w:fill="D0CECE" w:themeFill="background2" w:themeFillShade="E6"/>
                            </w:tcPr>
                            <w:p w14:paraId="1A7E6254" w14:textId="0BA427E3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46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647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  <w:shd w:val="clear" w:color="auto" w:fill="D0CECE" w:themeFill="background2" w:themeFillShade="E6"/>
                            </w:tcPr>
                            <w:p w14:paraId="7D8EFB5E" w14:textId="50AEAB8F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48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649" w:author="Anton Shatkovskiy" w:date="2024-05-29T18:06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ИНН найденной компании</w:t>
                                </w:r>
                              </w:ins>
                            </w:p>
                          </w:tc>
                        </w:tr>
                        <w:tr w:rsidR="00664D4E" w:rsidRPr="000C0D82" w14:paraId="30382443" w14:textId="77777777" w:rsidTr="000C0D82">
                          <w:trPr>
                            <w:trHeight w:val="552"/>
                            <w:ins w:id="650" w:author="Anton Shatkovskiy" w:date="2024-05-23T17:10:00Z"/>
                          </w:trPr>
                          <w:tc>
                            <w:tcPr>
                              <w:tcW w:w="2162" w:type="dxa"/>
                            </w:tcPr>
                            <w:p w14:paraId="5FAB2357" w14:textId="172DA4A6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51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652" w:author="Anton Shatkovskiy" w:date="2024-05-29T17:50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purchase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</w:tcPr>
                            <w:p w14:paraId="43779EA4" w14:textId="6A5BEE31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53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654" w:author="Anton Shatkovskiy" w:date="2024-05-29T17:52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array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</w:tcPr>
                            <w:p w14:paraId="5F0DD1D8" w14:textId="413D531A" w:rsidR="00151BEA" w:rsidRPr="008C0B90" w:rsidRDefault="00664D4E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55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</w:rPr>
                              </w:pPr>
                              <w:r w:rsidRPr="008C0B90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</w:rPr>
                                <w:t>Массив данных по контрактам по годам найденной компании</w:t>
                              </w:r>
                            </w:p>
                          </w:tc>
                        </w:tr>
                        <w:tr w:rsidR="00664D4E" w:rsidRPr="000C0D82" w14:paraId="5FA61046" w14:textId="77777777" w:rsidTr="000C0D82">
                          <w:trPr>
                            <w:trHeight w:val="84"/>
                            <w:ins w:id="656" w:author="Anton Shatkovskiy" w:date="2024-05-23T17:10:00Z"/>
                          </w:trPr>
                          <w:tc>
                            <w:tcPr>
                              <w:tcW w:w="2162" w:type="dxa"/>
                              <w:shd w:val="clear" w:color="auto" w:fill="D0CECE" w:themeFill="background2" w:themeFillShade="E6"/>
                            </w:tcPr>
                            <w:p w14:paraId="71C4A5F9" w14:textId="59DEA77F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57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ins w:id="658" w:author="Anton Shatkovskiy" w:date="2024-05-29T17:50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publicyear</w:t>
                                </w:r>
                              </w:ins>
                              <w:proofErr w:type="spellEnd"/>
                            </w:p>
                          </w:tc>
                          <w:tc>
                            <w:tcPr>
                              <w:tcW w:w="3140" w:type="dxa"/>
                              <w:shd w:val="clear" w:color="auto" w:fill="D0CECE" w:themeFill="background2" w:themeFillShade="E6"/>
                            </w:tcPr>
                            <w:p w14:paraId="20202437" w14:textId="2450DAFC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59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660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  <w:shd w:val="clear" w:color="auto" w:fill="D0CECE" w:themeFill="background2" w:themeFillShade="E6"/>
                            </w:tcPr>
                            <w:p w14:paraId="0C1A150B" w14:textId="3BDD3F50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61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Год начала контракта</w:t>
                              </w:r>
                            </w:p>
                          </w:tc>
                        </w:tr>
                        <w:tr w:rsidR="00664D4E" w:rsidRPr="000C0D82" w14:paraId="6B11565C" w14:textId="77777777" w:rsidTr="000C0D82">
                          <w:trPr>
                            <w:trHeight w:val="56"/>
                            <w:ins w:id="662" w:author="Anton Shatkovskiy" w:date="2024-05-23T17:10:00Z"/>
                          </w:trPr>
                          <w:tc>
                            <w:tcPr>
                              <w:tcW w:w="2162" w:type="dxa"/>
                            </w:tcPr>
                            <w:p w14:paraId="00CB4000" w14:textId="24E76B05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63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664" w:author="Anton Shatkovskiy" w:date="2024-05-29T17:50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fz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</w:tcPr>
                            <w:p w14:paraId="1062E910" w14:textId="4CEDB5E9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65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666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</w:tcPr>
                            <w:p w14:paraId="3D93D2F8" w14:textId="04E683CB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67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  <w:t>Закон (контракта)</w:t>
                              </w:r>
                            </w:p>
                          </w:tc>
                        </w:tr>
                        <w:tr w:rsidR="00664D4E" w:rsidRPr="000C0D82" w14:paraId="453894E1" w14:textId="77777777" w:rsidTr="000C0D82">
                          <w:trPr>
                            <w:trHeight w:val="56"/>
                            <w:ins w:id="668" w:author="Anton Shatkovskiy" w:date="2024-05-23T17:10:00Z"/>
                          </w:trPr>
                          <w:tc>
                            <w:tcPr>
                              <w:tcW w:w="2162" w:type="dxa"/>
                              <w:shd w:val="clear" w:color="auto" w:fill="D0CECE" w:themeFill="background2" w:themeFillShade="E6"/>
                            </w:tcPr>
                            <w:p w14:paraId="132AFCEA" w14:textId="0C9EE6F2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69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ins w:id="670" w:author="Anton Shatkovskiy" w:date="2024-05-29T17:50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price_sum</w:t>
                                </w:r>
                              </w:ins>
                              <w:proofErr w:type="spellEnd"/>
                            </w:p>
                          </w:tc>
                          <w:tc>
                            <w:tcPr>
                              <w:tcW w:w="3140" w:type="dxa"/>
                              <w:shd w:val="clear" w:color="auto" w:fill="D0CECE" w:themeFill="background2" w:themeFillShade="E6"/>
                            </w:tcPr>
                            <w:p w14:paraId="7335494A" w14:textId="67C671E4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71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integer</w:t>
                              </w:r>
                            </w:p>
                          </w:tc>
                          <w:tc>
                            <w:tcPr>
                              <w:tcW w:w="4649" w:type="dxa"/>
                              <w:shd w:val="clear" w:color="auto" w:fill="D0CECE" w:themeFill="background2" w:themeFillShade="E6"/>
                            </w:tcPr>
                            <w:p w14:paraId="5E498322" w14:textId="6BCE796D" w:rsidR="00151BEA" w:rsidRPr="000C0D82" w:rsidRDefault="00664D4E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72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Сумма контрактов (в рублях)</w:t>
                              </w:r>
                            </w:p>
                          </w:tc>
                        </w:tr>
                        <w:tr w:rsidR="00664D4E" w:rsidRPr="000C0D82" w14:paraId="43524444" w14:textId="77777777" w:rsidTr="000C0D82">
                          <w:trPr>
                            <w:trHeight w:val="56"/>
                            <w:ins w:id="673" w:author="Anton Shatkovskiy" w:date="2024-05-23T17:10:00Z"/>
                          </w:trPr>
                          <w:tc>
                            <w:tcPr>
                              <w:tcW w:w="2162" w:type="dxa"/>
                            </w:tcPr>
                            <w:p w14:paraId="26B45A4D" w14:textId="363C4637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74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ins w:id="675" w:author="Anton Shatkovskiy" w:date="2024-05-29T17:50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regionname</w:t>
                                </w:r>
                              </w:ins>
                              <w:proofErr w:type="spellEnd"/>
                            </w:p>
                          </w:tc>
                          <w:tc>
                            <w:tcPr>
                              <w:tcW w:w="3140" w:type="dxa"/>
                            </w:tcPr>
                            <w:p w14:paraId="6FF8F84A" w14:textId="5668869B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76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677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</w:tcPr>
                            <w:p w14:paraId="3D5A1130" w14:textId="3C69AB51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78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  <w:t>Регион (контракта)</w:t>
                              </w:r>
                            </w:p>
                          </w:tc>
                        </w:tr>
                        <w:tr w:rsidR="00664D4E" w:rsidRPr="000C0D82" w14:paraId="2B58C7EE" w14:textId="77777777" w:rsidTr="000C0D82">
                          <w:trPr>
                            <w:trHeight w:val="56"/>
                            <w:ins w:id="679" w:author="Anton Shatkovskiy" w:date="2024-05-23T17:10:00Z"/>
                          </w:trPr>
                          <w:tc>
                            <w:tcPr>
                              <w:tcW w:w="2162" w:type="dxa"/>
                              <w:shd w:val="clear" w:color="auto" w:fill="D0CECE" w:themeFill="background2" w:themeFillShade="E6"/>
                            </w:tcPr>
                            <w:p w14:paraId="23FF6CB4" w14:textId="6BFB04C2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80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ins w:id="681" w:author="Anton Shatkovskiy" w:date="2024-05-29T17:50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price_count</w:t>
                                </w:r>
                              </w:ins>
                              <w:proofErr w:type="spellEnd"/>
                            </w:p>
                          </w:tc>
                          <w:tc>
                            <w:tcPr>
                              <w:tcW w:w="3140" w:type="dxa"/>
                              <w:shd w:val="clear" w:color="auto" w:fill="D0CECE" w:themeFill="background2" w:themeFillShade="E6"/>
                            </w:tcPr>
                            <w:p w14:paraId="18FA03C5" w14:textId="430C230D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82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integer</w:t>
                              </w:r>
                            </w:p>
                          </w:tc>
                          <w:tc>
                            <w:tcPr>
                              <w:tcW w:w="4649" w:type="dxa"/>
                              <w:shd w:val="clear" w:color="auto" w:fill="D0CECE" w:themeFill="background2" w:themeFillShade="E6"/>
                            </w:tcPr>
                            <w:p w14:paraId="4A6F4FE4" w14:textId="19B1A6A7" w:rsidR="00151BEA" w:rsidRPr="000C0D82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83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Сумма контрактов (цена)</w:t>
                              </w:r>
                            </w:p>
                          </w:tc>
                        </w:tr>
                        <w:tr w:rsidR="00664D4E" w:rsidRPr="000C0D82" w14:paraId="26DE9D61" w14:textId="77777777" w:rsidTr="000C0D82">
                          <w:trPr>
                            <w:trHeight w:val="56"/>
                            <w:ins w:id="684" w:author="Anton Shatkovskiy" w:date="2024-05-23T17:10:00Z"/>
                          </w:trPr>
                          <w:tc>
                            <w:tcPr>
                              <w:tcW w:w="2162" w:type="dxa"/>
                            </w:tcPr>
                            <w:p w14:paraId="07FAB0BC" w14:textId="1EA7A863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85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ins w:id="686" w:author="Anton Shatkovskiy" w:date="2024-05-29T17:50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okveds</w:t>
                                </w:r>
                              </w:ins>
                              <w:proofErr w:type="spellEnd"/>
                            </w:p>
                          </w:tc>
                          <w:tc>
                            <w:tcPr>
                              <w:tcW w:w="3140" w:type="dxa"/>
                            </w:tcPr>
                            <w:p w14:paraId="375AC369" w14:textId="79ABDB3F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87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688" w:author="Anton Shatkovskiy" w:date="2024-05-29T17:52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array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</w:tcPr>
                            <w:p w14:paraId="300765F1" w14:textId="60B914B2" w:rsidR="00151BEA" w:rsidRPr="008C0B90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89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</w:rPr>
                              </w:pPr>
                              <w:r w:rsidRPr="008C0B90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</w:rPr>
                                <w:t>Массив ОКВЭД данных по найденной компании</w:t>
                              </w:r>
                            </w:p>
                          </w:tc>
                        </w:tr>
                        <w:tr w:rsidR="00664D4E" w:rsidRPr="000C0D82" w14:paraId="42005919" w14:textId="77777777" w:rsidTr="000C0D82">
                          <w:trPr>
                            <w:trHeight w:val="56"/>
                            <w:ins w:id="690" w:author="Anton Shatkovskiy" w:date="2024-05-23T17:10:00Z"/>
                          </w:trPr>
                          <w:tc>
                            <w:tcPr>
                              <w:tcW w:w="2162" w:type="dxa"/>
                              <w:shd w:val="clear" w:color="auto" w:fill="D0CECE" w:themeFill="background2" w:themeFillShade="E6"/>
                            </w:tcPr>
                            <w:p w14:paraId="45484903" w14:textId="2D2DC9BE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91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692" w:author="Anton Shatkovskiy" w:date="2024-05-29T17:51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code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  <w:shd w:val="clear" w:color="auto" w:fill="D0CECE" w:themeFill="background2" w:themeFillShade="E6"/>
                            </w:tcPr>
                            <w:p w14:paraId="0125C977" w14:textId="0300D5C8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93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694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  <w:shd w:val="clear" w:color="auto" w:fill="D0CECE" w:themeFill="background2" w:themeFillShade="E6"/>
                            </w:tcPr>
                            <w:p w14:paraId="21AE97C0" w14:textId="05F839FF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95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ОКВЭД код</w:t>
                              </w:r>
                            </w:p>
                          </w:tc>
                        </w:tr>
                        <w:tr w:rsidR="00664D4E" w:rsidRPr="000C0D82" w14:paraId="58F8631A" w14:textId="77777777" w:rsidTr="000C0D82">
                          <w:trPr>
                            <w:trHeight w:val="56"/>
                            <w:ins w:id="696" w:author="Anton Shatkovskiy" w:date="2024-05-23T17:10:00Z"/>
                          </w:trPr>
                          <w:tc>
                            <w:tcPr>
                              <w:tcW w:w="2162" w:type="dxa"/>
                            </w:tcPr>
                            <w:p w14:paraId="2266E9D7" w14:textId="3F9DC3F5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97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698" w:author="Anton Shatkovskiy" w:date="2024-05-29T17:51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name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</w:tcPr>
                            <w:p w14:paraId="61259F7E" w14:textId="52161B98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699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700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</w:tcPr>
                            <w:p w14:paraId="7B647C10" w14:textId="61EC7ADE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01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  <w:t>ОКВЭД наименование</w:t>
                              </w:r>
                            </w:p>
                          </w:tc>
                        </w:tr>
                        <w:tr w:rsidR="00664D4E" w:rsidRPr="000C0D82" w14:paraId="34819589" w14:textId="77777777" w:rsidTr="000C0D82">
                          <w:trPr>
                            <w:trHeight w:val="56"/>
                            <w:ins w:id="702" w:author="Anton Shatkovskiy" w:date="2024-05-23T17:10:00Z"/>
                          </w:trPr>
                          <w:tc>
                            <w:tcPr>
                              <w:tcW w:w="2162" w:type="dxa"/>
                              <w:shd w:val="clear" w:color="auto" w:fill="D0CECE" w:themeFill="background2" w:themeFillShade="E6"/>
                            </w:tcPr>
                            <w:p w14:paraId="4BFECEDC" w14:textId="4EB2E84D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03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704" w:author="Anton Shatkovskiy" w:date="2024-05-29T17:51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type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  <w:shd w:val="clear" w:color="auto" w:fill="D0CECE" w:themeFill="background2" w:themeFillShade="E6"/>
                            </w:tcPr>
                            <w:p w14:paraId="0952B5C7" w14:textId="352D6A11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05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706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  <w:shd w:val="clear" w:color="auto" w:fill="D0CECE" w:themeFill="background2" w:themeFillShade="E6"/>
                            </w:tcPr>
                            <w:p w14:paraId="45143D54" w14:textId="08953714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07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ОКВЭД тип 1-осн 2-дополн</w:t>
                              </w:r>
                            </w:p>
                          </w:tc>
                        </w:tr>
                        <w:tr w:rsidR="00664D4E" w:rsidRPr="000C0D82" w14:paraId="31AB3740" w14:textId="77777777" w:rsidTr="000C0D82">
                          <w:trPr>
                            <w:trHeight w:val="56"/>
                            <w:ins w:id="708" w:author="Anton Shatkovskiy" w:date="2024-05-23T17:10:00Z"/>
                          </w:trPr>
                          <w:tc>
                            <w:tcPr>
                              <w:tcW w:w="2162" w:type="dxa"/>
                            </w:tcPr>
                            <w:p w14:paraId="6A527053" w14:textId="2EA0045C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09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710" w:author="Anton Shatkovskiy" w:date="2024-05-29T17:51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status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</w:tcPr>
                            <w:p w14:paraId="77AC0BE5" w14:textId="2A4AE279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11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ins w:id="712" w:author="Anton Shatkovskiy" w:date="2024-05-29T18:07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shd w:val="clear" w:color="auto" w:fill="FFFFFF"/>
                                    <w:lang w:val="en"/>
                                  </w:rPr>
                                  <w:t>string</w:t>
                                </w:r>
                              </w:ins>
                            </w:p>
                          </w:tc>
                          <w:tc>
                            <w:tcPr>
                              <w:tcW w:w="4649" w:type="dxa"/>
                            </w:tcPr>
                            <w:p w14:paraId="1E51580A" w14:textId="5A6E708C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13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</w:pPr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  <w:lang w:val="en"/>
                                </w:rPr>
                                <w:t>Статус</w:t>
                              </w:r>
                            </w:p>
                          </w:tc>
                        </w:tr>
                        <w:tr w:rsidR="00664D4E" w14:paraId="4EB30E55" w14:textId="77777777" w:rsidTr="000C0D82">
                          <w:trPr>
                            <w:trHeight w:val="56"/>
                            <w:ins w:id="714" w:author="Anton Shatkovskiy" w:date="2024-05-23T17:10:00Z"/>
                          </w:trPr>
                          <w:tc>
                            <w:tcPr>
                              <w:tcW w:w="2162" w:type="dxa"/>
                              <w:shd w:val="clear" w:color="auto" w:fill="D0CECE" w:themeFill="background2" w:themeFillShade="E6"/>
                            </w:tcPr>
                            <w:p w14:paraId="10734DE5" w14:textId="64003047" w:rsidR="00151BEA" w:rsidRPr="000C0D82" w:rsidDel="008C6DA0" w:rsidRDefault="00151BEA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15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ins w:id="716" w:author="Anton Shatkovskiy" w:date="2024-05-29T17:51:00Z">
                                <w:r w:rsidRPr="000C0D82">
                                  <w:rPr>
                                    <w:rFonts w:ascii="Arial" w:hAnsi="Arial" w:cs="Arial"/>
                                    <w:iCs/>
                                    <w:color w:val="202122"/>
                                    <w:sz w:val="21"/>
                                    <w:szCs w:val="21"/>
                                    <w:highlight w:val="lightGray"/>
                                    <w:shd w:val="clear" w:color="auto" w:fill="FFFFFF"/>
                                    <w:lang w:val="en"/>
                                  </w:rPr>
                                  <w:t>success</w:t>
                                </w:r>
                              </w:ins>
                            </w:p>
                          </w:tc>
                          <w:tc>
                            <w:tcPr>
                              <w:tcW w:w="3140" w:type="dxa"/>
                              <w:shd w:val="clear" w:color="auto" w:fill="D0CECE" w:themeFill="background2" w:themeFillShade="E6"/>
                            </w:tcPr>
                            <w:p w14:paraId="32801426" w14:textId="32E37107" w:rsidR="00151BEA" w:rsidRPr="000C0D82" w:rsidRDefault="007B3C39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17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boolean</w:t>
                              </w:r>
                              <w:proofErr w:type="spellEnd"/>
                            </w:p>
                          </w:tc>
                          <w:tc>
                            <w:tcPr>
                              <w:tcW w:w="4649" w:type="dxa"/>
                              <w:shd w:val="clear" w:color="auto" w:fill="D0CECE" w:themeFill="background2" w:themeFillShade="E6"/>
                            </w:tcPr>
                            <w:p w14:paraId="7691B3FE" w14:textId="67491B46" w:rsidR="00151BEA" w:rsidRPr="000C0D82" w:rsidRDefault="00664D4E" w:rsidP="00664D4E">
                              <w:pPr>
                                <w:pStyle w:val="10"/>
                                <w:spacing w:line="240" w:lineRule="auto"/>
                                <w:ind w:firstLine="0"/>
                                <w:rPr>
                                  <w:ins w:id="718" w:author="Anton Shatkovskiy" w:date="2024-05-23T17:10:00Z"/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</w:pPr>
                              <w:proofErr w:type="spellStart"/>
                              <w:r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C</w:t>
                              </w:r>
                              <w:r w:rsidR="007B3C39"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>оединение</w:t>
                              </w:r>
                              <w:proofErr w:type="spellEnd"/>
                              <w:r w:rsidR="007B3C39" w:rsidRPr="000C0D82">
                                <w:rPr>
                                  <w:rFonts w:ascii="Arial" w:hAnsi="Arial" w:cs="Arial"/>
                                  <w:iCs/>
                                  <w:color w:val="202122"/>
                                  <w:sz w:val="21"/>
                                  <w:szCs w:val="21"/>
                                  <w:highlight w:val="lightGray"/>
                                  <w:shd w:val="clear" w:color="auto" w:fill="FFFFFF"/>
                                  <w:lang w:val="en"/>
                                </w:rPr>
                                <w:t xml:space="preserve"> с БД</w:t>
                              </w:r>
                            </w:p>
                          </w:tc>
                        </w:tr>
                      </w:tbl>
                      <w:p w14:paraId="20AE9DE6" w14:textId="77777777" w:rsidR="00151BEA" w:rsidRDefault="00151BEA" w:rsidP="00DE435D"/>
                    </w:txbxContent>
                  </v:textbox>
                </v:shape>
              </w:pict>
            </mc:Fallback>
          </mc:AlternateContent>
        </w:r>
        <w:r>
          <w:rPr>
            <w:b/>
            <w:sz w:val="26"/>
            <w:szCs w:val="26"/>
          </w:rPr>
          <w:t>Поля возвращаемых данных</w:t>
        </w:r>
        <w:r w:rsidRPr="00F551B9">
          <w:rPr>
            <w:b/>
            <w:sz w:val="26"/>
            <w:szCs w:val="26"/>
          </w:rPr>
          <w:t>:</w:t>
        </w:r>
      </w:ins>
    </w:p>
    <w:p w14:paraId="70D46717" w14:textId="1F83D6AB" w:rsidR="00DE435D" w:rsidRDefault="00DE435D" w:rsidP="00672633">
      <w:pPr>
        <w:pStyle w:val="10"/>
        <w:rPr>
          <w:ins w:id="719" w:author="Anton Shatkovskiy" w:date="2024-05-23T16:50:00Z"/>
          <w:sz w:val="26"/>
          <w:szCs w:val="26"/>
        </w:rPr>
      </w:pPr>
    </w:p>
    <w:p w14:paraId="1FCF1499" w14:textId="6655E714" w:rsidR="00DE435D" w:rsidRDefault="00DE435D" w:rsidP="00672633">
      <w:pPr>
        <w:pStyle w:val="10"/>
        <w:rPr>
          <w:ins w:id="720" w:author="Anton Shatkovskiy" w:date="2024-05-23T16:50:00Z"/>
          <w:sz w:val="26"/>
          <w:szCs w:val="26"/>
        </w:rPr>
      </w:pPr>
    </w:p>
    <w:p w14:paraId="088EDEA2" w14:textId="6BFFA3B2" w:rsidR="00DE435D" w:rsidRDefault="00DE435D" w:rsidP="00672633">
      <w:pPr>
        <w:pStyle w:val="10"/>
        <w:rPr>
          <w:ins w:id="721" w:author="Anton Shatkovskiy" w:date="2024-05-23T16:50:00Z"/>
          <w:sz w:val="26"/>
          <w:szCs w:val="26"/>
        </w:rPr>
      </w:pPr>
    </w:p>
    <w:p w14:paraId="4937E25E" w14:textId="7FF40FFA" w:rsidR="00DE435D" w:rsidRDefault="00DE435D" w:rsidP="00672633">
      <w:pPr>
        <w:pStyle w:val="10"/>
        <w:rPr>
          <w:ins w:id="722" w:author="Anton Shatkovskiy" w:date="2024-05-23T16:50:00Z"/>
          <w:sz w:val="26"/>
          <w:szCs w:val="26"/>
        </w:rPr>
      </w:pPr>
    </w:p>
    <w:p w14:paraId="5115F63C" w14:textId="77777777" w:rsidR="00DE435D" w:rsidRDefault="00DE435D">
      <w:pPr>
        <w:pStyle w:val="10"/>
        <w:rPr>
          <w:ins w:id="723" w:author="Anton Shatkovskiy" w:date="2024-05-23T16:08:00Z"/>
          <w:sz w:val="26"/>
          <w:szCs w:val="26"/>
        </w:rPr>
        <w:pPrChange w:id="724" w:author="Anton Shatkovskiy" w:date="2024-05-23T16:09:00Z">
          <w:pPr/>
        </w:pPrChange>
      </w:pPr>
    </w:p>
    <w:p w14:paraId="2055E3C2" w14:textId="4AC29060" w:rsidR="00672633" w:rsidRPr="002439CE" w:rsidRDefault="00672633">
      <w:pPr>
        <w:pStyle w:val="10"/>
        <w:rPr>
          <w:ins w:id="725" w:author="Anton Shatkovskiy" w:date="2024-05-23T15:53:00Z"/>
          <w:szCs w:val="26"/>
        </w:rPr>
        <w:pPrChange w:id="726" w:author="Anton Shatkovskiy" w:date="2024-05-23T16:09:00Z">
          <w:pPr>
            <w:pStyle w:val="6"/>
            <w:numPr>
              <w:ilvl w:val="2"/>
              <w:numId w:val="61"/>
            </w:numPr>
            <w:spacing w:line="360" w:lineRule="auto"/>
            <w:ind w:left="720" w:hanging="720"/>
          </w:pPr>
        </w:pPrChange>
      </w:pPr>
      <w:ins w:id="727" w:author="Anton Shatkovskiy" w:date="2024-05-23T16:05:00Z">
        <w:r>
          <w:rPr>
            <w:sz w:val="26"/>
            <w:szCs w:val="26"/>
          </w:rPr>
          <w:t xml:space="preserve"> </w:t>
        </w:r>
      </w:ins>
    </w:p>
    <w:p w14:paraId="7FA63170" w14:textId="25C38BC7" w:rsidR="00AA65FB" w:rsidRDefault="00AA65FB" w:rsidP="00CE10A7">
      <w:pPr>
        <w:pStyle w:val="10"/>
        <w:rPr>
          <w:ins w:id="728" w:author="Anton Shatkovskiy" w:date="2024-05-23T15:42:00Z"/>
          <w:sz w:val="26"/>
          <w:szCs w:val="26"/>
        </w:rPr>
      </w:pPr>
    </w:p>
    <w:p w14:paraId="59D61A7F" w14:textId="42518F3A" w:rsidR="00AA65FB" w:rsidRDefault="00AA65FB" w:rsidP="00CE10A7">
      <w:pPr>
        <w:pStyle w:val="10"/>
        <w:rPr>
          <w:ins w:id="729" w:author="Anton Shatkovskiy" w:date="2024-05-23T17:01:00Z"/>
          <w:sz w:val="26"/>
          <w:szCs w:val="26"/>
        </w:rPr>
      </w:pPr>
    </w:p>
    <w:p w14:paraId="4DF08BFF" w14:textId="20378D01" w:rsidR="008C6DA0" w:rsidRDefault="008C6DA0" w:rsidP="00CE10A7">
      <w:pPr>
        <w:pStyle w:val="10"/>
        <w:rPr>
          <w:ins w:id="730" w:author="Anton Shatkovskiy" w:date="2024-05-23T17:01:00Z"/>
          <w:sz w:val="26"/>
          <w:szCs w:val="26"/>
        </w:rPr>
      </w:pPr>
    </w:p>
    <w:p w14:paraId="0E293143" w14:textId="5D539F45" w:rsidR="008C6DA0" w:rsidRDefault="008C6DA0" w:rsidP="00CE10A7">
      <w:pPr>
        <w:pStyle w:val="10"/>
        <w:rPr>
          <w:ins w:id="731" w:author="Anton Shatkovskiy" w:date="2024-05-23T17:01:00Z"/>
          <w:sz w:val="26"/>
          <w:szCs w:val="26"/>
        </w:rPr>
      </w:pPr>
    </w:p>
    <w:p w14:paraId="6C12024A" w14:textId="09EEC420" w:rsidR="008C6DA0" w:rsidRDefault="008C6DA0" w:rsidP="00CE10A7">
      <w:pPr>
        <w:pStyle w:val="10"/>
        <w:rPr>
          <w:ins w:id="732" w:author="Anton Shatkovskiy" w:date="2024-05-23T17:01:00Z"/>
          <w:sz w:val="26"/>
          <w:szCs w:val="26"/>
        </w:rPr>
      </w:pPr>
    </w:p>
    <w:p w14:paraId="27E6C130" w14:textId="5A8E25CD" w:rsidR="008C6DA0" w:rsidRDefault="008C6DA0" w:rsidP="00CE10A7">
      <w:pPr>
        <w:pStyle w:val="10"/>
        <w:rPr>
          <w:ins w:id="733" w:author="Anton Shatkovskiy" w:date="2024-05-23T17:01:00Z"/>
          <w:sz w:val="26"/>
          <w:szCs w:val="26"/>
        </w:rPr>
      </w:pPr>
    </w:p>
    <w:p w14:paraId="1A4D21BC" w14:textId="1C13F13B" w:rsidR="008C6DA0" w:rsidRDefault="008C6DA0" w:rsidP="00CE10A7">
      <w:pPr>
        <w:pStyle w:val="10"/>
        <w:rPr>
          <w:ins w:id="734" w:author="Anton Shatkovskiy" w:date="2024-05-23T17:01:00Z"/>
          <w:sz w:val="26"/>
          <w:szCs w:val="26"/>
        </w:rPr>
      </w:pPr>
    </w:p>
    <w:p w14:paraId="441A264C" w14:textId="16183DA1" w:rsidR="008C6DA0" w:rsidRDefault="008C6DA0" w:rsidP="00CE10A7">
      <w:pPr>
        <w:pStyle w:val="10"/>
        <w:rPr>
          <w:sz w:val="26"/>
          <w:szCs w:val="26"/>
        </w:rPr>
      </w:pPr>
    </w:p>
    <w:p w14:paraId="2C1B27B4" w14:textId="6CA21642" w:rsidR="00DE435D" w:rsidRPr="003414A5" w:rsidRDefault="002E1E47" w:rsidP="00CE10A7">
      <w:pPr>
        <w:pStyle w:val="10"/>
        <w:rPr>
          <w:ins w:id="735" w:author="Anton Shatkovskiy" w:date="2024-05-23T16:52:00Z"/>
          <w:b/>
          <w:sz w:val="26"/>
          <w:szCs w:val="26"/>
        </w:rPr>
      </w:pPr>
      <w:ins w:id="736" w:author="Anton Shatkovskiy" w:date="2024-05-29T17:34:00Z">
        <w:r>
          <w:rPr>
            <w:noProof/>
            <w:sz w:val="26"/>
            <w:szCs w:val="26"/>
          </w:rPr>
          <w:lastRenderedPageBreak/>
          <mc:AlternateContent>
            <mc:Choice Requires="wps">
              <w:drawing>
                <wp:anchor distT="0" distB="0" distL="114300" distR="114300" simplePos="0" relativeHeight="251676672" behindDoc="0" locked="0" layoutInCell="1" allowOverlap="1" wp14:anchorId="2618F1D5" wp14:editId="7F5161DB">
                  <wp:simplePos x="0" y="0"/>
                  <wp:positionH relativeFrom="margin">
                    <wp:align>center</wp:align>
                  </wp:positionH>
                  <wp:positionV relativeFrom="paragraph">
                    <wp:posOffset>276528</wp:posOffset>
                  </wp:positionV>
                  <wp:extent cx="6512119" cy="1609344"/>
                  <wp:effectExtent l="0" t="0" r="3175" b="0"/>
                  <wp:wrapNone/>
                  <wp:docPr id="43" name="Надпись 4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6512119" cy="160934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EE5B3A0" w14:textId="57FF9C40" w:rsidR="003414A5" w:rsidRDefault="003414A5" w:rsidP="002E1E47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3414A5">
                                <w:rPr>
                                  <w:rFonts w:ascii="Courier New" w:hAnsi="Courier New" w:cs="Courier New"/>
                                </w:rPr>
                                <w:t>http://localhost:8080/ternanETP/api/dataCompanyIndicators?inn=7702070139</w:t>
                              </w:r>
                            </w:p>
                            <w:p w14:paraId="041A1CB8" w14:textId="77777777" w:rsidR="003414A5" w:rsidRDefault="003414A5" w:rsidP="002E1E47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</w:p>
                            <w:p w14:paraId="12E3EFC9" w14:textId="684030C8" w:rsidR="003414A5" w:rsidRDefault="003414A5" w:rsidP="002E1E47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3414A5">
                                <w:rPr>
                                  <w:rFonts w:ascii="Courier New" w:hAnsi="Courier New" w:cs="Courier New"/>
                                </w:rPr>
                                <w:t>http://localhost:8080/ternanETP/api/dataCompanyIndicators?inn=7702070139&amp;ogrn=</w:t>
                              </w:r>
                            </w:p>
                            <w:p w14:paraId="019C5588" w14:textId="77777777" w:rsidR="003414A5" w:rsidRDefault="003414A5" w:rsidP="002E1E47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</w:p>
                            <w:p w14:paraId="4F232765" w14:textId="79BA65F0" w:rsidR="00151BEA" w:rsidRDefault="00151BEA" w:rsidP="002E1E47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ins w:id="737" w:author="Anton Shatkovskiy" w:date="2024-05-29T17:35:00Z">
                                <w:r w:rsidRPr="002E1E47">
                                  <w:rPr>
                                    <w:rFonts w:ascii="Courier New" w:hAnsi="Courier New" w:cs="Courier New"/>
                                  </w:rPr>
                                  <w:t>http://localhost:8080/ternanETP/api/dataCompanyIndicators?inn=7702070139&amp;ogrn=1027739609391</w:t>
                                </w:r>
                              </w:ins>
                            </w:p>
                            <w:p w14:paraId="71DEBED9" w14:textId="77777777" w:rsidR="003414A5" w:rsidRPr="00EE3DC2" w:rsidRDefault="003414A5" w:rsidP="002E1E47">
                              <w:pPr>
                                <w:rPr>
                                  <w:rFonts w:ascii="Courier New" w:hAnsi="Courier New" w:cs="Courier New"/>
                                  <w:rPrChange w:id="738" w:author="Anton Shatkovskiy" w:date="2024-05-29T17:30:00Z">
                                    <w:rPr/>
                                  </w:rPrChang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2618F1D5" id="Надпись 43" o:spid="_x0000_s1029" type="#_x0000_t202" style="position:absolute;left:0;text-align:left;margin-left:0;margin-top:21.75pt;width:512.75pt;height:126.7pt;z-index:251676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" fillcolor="#deeaf6 [660]" stroked="f" strokeweight=".5pt">
                  <v:textbox>
                    <w:txbxContent>
                      <w:p w14:paraId="7EE5B3A0" w14:textId="57FF9C40" w:rsidR="003414A5" w:rsidRDefault="003414A5" w:rsidP="002E1E47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3414A5">
                          <w:rPr>
                            <w:rFonts w:ascii="Courier New" w:hAnsi="Courier New" w:cs="Courier New"/>
                          </w:rPr>
                          <w:t>http://localhost:8080/ternanETP/api/dataCompanyIndicators?inn=7702070139</w:t>
                        </w:r>
                      </w:p>
                      <w:p w14:paraId="041A1CB8" w14:textId="77777777" w:rsidR="003414A5" w:rsidRDefault="003414A5" w:rsidP="002E1E47">
                        <w:pPr>
                          <w:rPr>
                            <w:rFonts w:ascii="Courier New" w:hAnsi="Courier New" w:cs="Courier New"/>
                          </w:rPr>
                        </w:pPr>
                      </w:p>
                      <w:p w14:paraId="12E3EFC9" w14:textId="684030C8" w:rsidR="003414A5" w:rsidRDefault="003414A5" w:rsidP="002E1E47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3414A5">
                          <w:rPr>
                            <w:rFonts w:ascii="Courier New" w:hAnsi="Courier New" w:cs="Courier New"/>
                          </w:rPr>
                          <w:t>http://localhost:8080/ternanETP/api/dataCompanyIndicators?inn=7702070139&amp;ogrn=</w:t>
                        </w:r>
                      </w:p>
                      <w:p w14:paraId="019C5588" w14:textId="77777777" w:rsidR="003414A5" w:rsidRDefault="003414A5" w:rsidP="002E1E47">
                        <w:pPr>
                          <w:rPr>
                            <w:rFonts w:ascii="Courier New" w:hAnsi="Courier New" w:cs="Courier New"/>
                          </w:rPr>
                        </w:pPr>
                      </w:p>
                      <w:p w14:paraId="4F232765" w14:textId="79BA65F0" w:rsidR="00151BEA" w:rsidRDefault="00151BEA" w:rsidP="002E1E47">
                        <w:pPr>
                          <w:rPr>
                            <w:rFonts w:ascii="Courier New" w:hAnsi="Courier New" w:cs="Courier New"/>
                          </w:rPr>
                        </w:pPr>
                        <w:ins w:id="739" w:author="Anton Shatkovskiy" w:date="2024-05-29T17:35:00Z">
                          <w:r w:rsidRPr="002E1E47">
                            <w:rPr>
                              <w:rFonts w:ascii="Courier New" w:hAnsi="Courier New" w:cs="Courier New"/>
                            </w:rPr>
                            <w:t>http://localhost:8080/ternanETP/api/dataCompanyIndicators?inn=7702070139&amp;ogrn=1027739609391</w:t>
                          </w:r>
                        </w:ins>
                      </w:p>
                      <w:p w14:paraId="71DEBED9" w14:textId="77777777" w:rsidR="003414A5" w:rsidRPr="00EE3DC2" w:rsidRDefault="003414A5" w:rsidP="002E1E47">
                        <w:pPr>
                          <w:rPr>
                            <w:rFonts w:ascii="Courier New" w:hAnsi="Courier New" w:cs="Courier New"/>
                            <w:rPrChange w:id="740" w:author="Anton Shatkovskiy" w:date="2024-05-29T17:30:00Z">
                              <w:rPr/>
                            </w:rPrChange>
                          </w:rPr>
                        </w:pP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  <w:ins w:id="741" w:author="Anton Shatkovskiy" w:date="2024-05-23T16:51:00Z">
        <w:r w:rsidR="00DE435D">
          <w:rPr>
            <w:b/>
            <w:sz w:val="26"/>
            <w:szCs w:val="26"/>
          </w:rPr>
          <w:t>Пример</w:t>
        </w:r>
      </w:ins>
      <w:r w:rsidR="003414A5">
        <w:rPr>
          <w:b/>
          <w:sz w:val="26"/>
          <w:szCs w:val="26"/>
        </w:rPr>
        <w:t>ы</w:t>
      </w:r>
      <w:r w:rsidR="00E6329C">
        <w:rPr>
          <w:b/>
          <w:sz w:val="26"/>
          <w:szCs w:val="26"/>
        </w:rPr>
        <w:t xml:space="preserve"> корректных</w:t>
      </w:r>
      <w:ins w:id="742" w:author="Anton Shatkovskiy" w:date="2024-05-23T16:51:00Z">
        <w:r w:rsidR="00DE435D" w:rsidRPr="003414A5">
          <w:rPr>
            <w:b/>
            <w:sz w:val="26"/>
            <w:szCs w:val="26"/>
          </w:rPr>
          <w:t xml:space="preserve"> </w:t>
        </w:r>
      </w:ins>
      <w:ins w:id="743" w:author="Anton Shatkovskiy" w:date="2024-05-23T16:52:00Z">
        <w:r w:rsidR="00DE435D">
          <w:rPr>
            <w:b/>
            <w:sz w:val="26"/>
            <w:szCs w:val="26"/>
          </w:rPr>
          <w:t>запрос</w:t>
        </w:r>
      </w:ins>
      <w:r w:rsidR="003414A5">
        <w:rPr>
          <w:b/>
          <w:sz w:val="26"/>
          <w:szCs w:val="26"/>
        </w:rPr>
        <w:t>ов</w:t>
      </w:r>
      <w:ins w:id="744" w:author="Anton Shatkovskiy" w:date="2024-05-23T16:52:00Z">
        <w:r w:rsidR="00DE435D" w:rsidRPr="003414A5">
          <w:rPr>
            <w:b/>
            <w:sz w:val="26"/>
            <w:szCs w:val="26"/>
          </w:rPr>
          <w:t>:</w:t>
        </w:r>
      </w:ins>
    </w:p>
    <w:p w14:paraId="4050D1BD" w14:textId="400D62BA" w:rsidR="00DE435D" w:rsidRPr="003414A5" w:rsidRDefault="00DE435D" w:rsidP="00CE10A7">
      <w:pPr>
        <w:pStyle w:val="10"/>
        <w:rPr>
          <w:ins w:id="745" w:author="Anton Shatkovskiy" w:date="2024-05-23T16:52:00Z"/>
          <w:sz w:val="26"/>
          <w:szCs w:val="26"/>
        </w:rPr>
      </w:pPr>
    </w:p>
    <w:p w14:paraId="2D97BE19" w14:textId="316487FF" w:rsidR="00DE435D" w:rsidRPr="003414A5" w:rsidRDefault="00DE435D" w:rsidP="00CE10A7">
      <w:pPr>
        <w:pStyle w:val="10"/>
        <w:rPr>
          <w:ins w:id="746" w:author="Anton Shatkovskiy" w:date="2024-05-23T16:52:00Z"/>
          <w:sz w:val="26"/>
          <w:szCs w:val="26"/>
        </w:rPr>
      </w:pPr>
    </w:p>
    <w:p w14:paraId="1F15061F" w14:textId="187601E7" w:rsidR="002E1E47" w:rsidRDefault="002E1E47" w:rsidP="00CE10A7">
      <w:pPr>
        <w:pStyle w:val="10"/>
        <w:rPr>
          <w:b/>
          <w:sz w:val="26"/>
          <w:szCs w:val="26"/>
        </w:rPr>
      </w:pPr>
    </w:p>
    <w:p w14:paraId="0233BF42" w14:textId="163CED45" w:rsidR="003414A5" w:rsidRDefault="003414A5" w:rsidP="00CE10A7">
      <w:pPr>
        <w:pStyle w:val="10"/>
        <w:rPr>
          <w:b/>
          <w:sz w:val="26"/>
          <w:szCs w:val="26"/>
        </w:rPr>
      </w:pPr>
    </w:p>
    <w:p w14:paraId="3A671C94" w14:textId="20C02033" w:rsidR="003414A5" w:rsidRDefault="003414A5" w:rsidP="00CE10A7">
      <w:pPr>
        <w:pStyle w:val="10"/>
        <w:rPr>
          <w:b/>
          <w:sz w:val="26"/>
          <w:szCs w:val="26"/>
        </w:rPr>
      </w:pPr>
    </w:p>
    <w:p w14:paraId="05A0147B" w14:textId="693E5EE4" w:rsidR="003414A5" w:rsidRDefault="003414A5" w:rsidP="00CE10A7">
      <w:pPr>
        <w:pStyle w:val="10"/>
        <w:rPr>
          <w:b/>
          <w:sz w:val="26"/>
          <w:szCs w:val="26"/>
        </w:rPr>
      </w:pPr>
    </w:p>
    <w:p w14:paraId="0666A1CF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63484E51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341C1AF3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580174B8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348BCE5F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22697D61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2C8EFB6C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14A0C149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54314DFF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08BC2F67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7F881C97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44AF9BEA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53168F2E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7774813E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4B3F1B8F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5F05A525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1179067D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2D5B6B60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6F398776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04C6872D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5D42EB32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6E817C67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08834A0E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72767385" w14:textId="77777777" w:rsidR="00E6329C" w:rsidRDefault="00E6329C" w:rsidP="00CE10A7">
      <w:pPr>
        <w:pStyle w:val="10"/>
        <w:rPr>
          <w:b/>
          <w:sz w:val="26"/>
          <w:szCs w:val="26"/>
        </w:rPr>
      </w:pPr>
    </w:p>
    <w:p w14:paraId="2461389F" w14:textId="2FBCA0ED" w:rsidR="00DE435D" w:rsidRDefault="002E1E47" w:rsidP="00CE10A7">
      <w:pPr>
        <w:pStyle w:val="10"/>
        <w:rPr>
          <w:ins w:id="747" w:author="Anton Shatkovskiy" w:date="2024-05-29T17:36:00Z"/>
          <w:b/>
          <w:sz w:val="26"/>
          <w:szCs w:val="26"/>
        </w:rPr>
      </w:pPr>
      <w:ins w:id="748" w:author="Anton Shatkovskiy" w:date="2024-05-29T17:36:00Z">
        <w:r>
          <w:rPr>
            <w:noProof/>
            <w:sz w:val="26"/>
            <w:szCs w:val="26"/>
          </w:rPr>
          <w:lastRenderedPageBreak/>
          <mc:AlternateContent>
            <mc:Choice Requires="wps">
              <w:drawing>
                <wp:anchor distT="0" distB="0" distL="114300" distR="114300" simplePos="0" relativeHeight="251678720" behindDoc="0" locked="0" layoutInCell="1" allowOverlap="1" wp14:anchorId="0D03437E" wp14:editId="5C37766C">
                  <wp:simplePos x="0" y="0"/>
                  <wp:positionH relativeFrom="margin">
                    <wp:align>center</wp:align>
                  </wp:positionH>
                  <wp:positionV relativeFrom="paragraph">
                    <wp:posOffset>284480</wp:posOffset>
                  </wp:positionV>
                  <wp:extent cx="6512119" cy="7847938"/>
                  <wp:effectExtent l="0" t="0" r="3175" b="1270"/>
                  <wp:wrapNone/>
                  <wp:docPr id="44" name="Надпись 44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6512119" cy="784793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7DD1931" w14:textId="77777777" w:rsidR="00151BEA" w:rsidRPr="003809A7" w:rsidRDefault="00151BEA" w:rsidP="002E1E47">
                              <w:pPr>
                                <w:rPr>
                                  <w:ins w:id="749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750" w:author="Anton Shatkovskiy" w:date="2024-05-29T17:47:00Z">
                                    <w:rPr>
                                      <w:ins w:id="751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752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5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{</w:t>
                                </w:r>
                              </w:ins>
                            </w:p>
                            <w:p w14:paraId="281C5E3E" w14:textId="77777777" w:rsidR="00151BEA" w:rsidRPr="003809A7" w:rsidRDefault="00151BEA" w:rsidP="002E1E47">
                              <w:pPr>
                                <w:rPr>
                                  <w:ins w:id="754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755" w:author="Anton Shatkovskiy" w:date="2024-05-29T17:47:00Z">
                                    <w:rPr>
                                      <w:ins w:id="756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757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5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"result": {</w:t>
                                </w:r>
                              </w:ins>
                            </w:p>
                            <w:p w14:paraId="63584A83" w14:textId="77777777" w:rsidR="00151BEA" w:rsidRPr="003809A7" w:rsidRDefault="00151BEA" w:rsidP="002E1E47">
                              <w:pPr>
                                <w:rPr>
                                  <w:ins w:id="759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760" w:author="Anton Shatkovskiy" w:date="2024-05-29T17:47:00Z">
                                    <w:rPr>
                                      <w:ins w:id="761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762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6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6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ogrn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6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"1027739609391",</w:t>
                                </w:r>
                              </w:ins>
                            </w:p>
                            <w:p w14:paraId="4D2F6333" w14:textId="77777777" w:rsidR="00151BEA" w:rsidRPr="003809A7" w:rsidRDefault="00151BEA" w:rsidP="002E1E47">
                              <w:pPr>
                                <w:rPr>
                                  <w:ins w:id="766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767" w:author="Anton Shatkovskiy" w:date="2024-05-29T17:47:00Z">
                                    <w:rPr>
                                      <w:ins w:id="768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769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7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7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auth_cap_value_rub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7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789925164901.9,</w:t>
                                </w:r>
                              </w:ins>
                            </w:p>
                            <w:p w14:paraId="2DFD6CAD" w14:textId="77777777" w:rsidR="00151BEA" w:rsidRPr="003809A7" w:rsidRDefault="00151BEA" w:rsidP="002E1E47">
                              <w:pPr>
                                <w:rPr>
                                  <w:ins w:id="773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774" w:author="Anton Shatkovskiy" w:date="2024-05-29T17:47:00Z">
                                    <w:rPr>
                                      <w:ins w:id="775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776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7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77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77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address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78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"Г.САНКТ-ПЕТЕРБУРГ ПЕР. ДЕГТЯРНЫЙ Д. 11 ЛИТЕР А",</w:t>
                                </w:r>
                              </w:ins>
                            </w:p>
                            <w:p w14:paraId="6E3EF7D2" w14:textId="77777777" w:rsidR="00151BEA" w:rsidRPr="008C0B90" w:rsidRDefault="00151BEA" w:rsidP="002E1E47">
                              <w:pPr>
                                <w:rPr>
                                  <w:ins w:id="781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782" w:author="Anton Shatkovskiy" w:date="2024-05-29T17:47:00Z">
                                    <w:rPr>
                                      <w:ins w:id="783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784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78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 w:rsidRPr="008C0B90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78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</w:t>
                                </w:r>
                                <w:proofErr w:type="spellStart"/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8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numofworkers</w:t>
                                </w:r>
                                <w:proofErr w:type="spellEnd"/>
                                <w:r w:rsidRPr="008C0B90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78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": </w:t>
                                </w:r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8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null</w:t>
                                </w:r>
                                <w:r w:rsidRPr="008C0B90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79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,</w:t>
                                </w:r>
                              </w:ins>
                            </w:p>
                            <w:p w14:paraId="00B61E5E" w14:textId="77777777" w:rsidR="00151BEA" w:rsidRPr="003809A7" w:rsidRDefault="00151BEA" w:rsidP="002E1E47">
                              <w:pPr>
                                <w:rPr>
                                  <w:ins w:id="791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792" w:author="Anton Shatkovskiy" w:date="2024-05-29T17:47:00Z">
                                    <w:rPr>
                                      <w:ins w:id="793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794" w:author="Anton Shatkovskiy" w:date="2024-05-29T17:37:00Z">
                                <w:r w:rsidRPr="008C0B90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79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79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"inn": "7702070139",</w:t>
                                </w:r>
                              </w:ins>
                            </w:p>
                            <w:p w14:paraId="65B79EFD" w14:textId="77777777" w:rsidR="00151BEA" w:rsidRPr="003809A7" w:rsidRDefault="00151BEA" w:rsidP="002E1E47">
                              <w:pPr>
                                <w:rPr>
                                  <w:ins w:id="797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798" w:author="Anton Shatkovskiy" w:date="2024-05-29T17:47:00Z">
                                    <w:rPr>
                                      <w:ins w:id="799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00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0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"purchase": [</w:t>
                                </w:r>
                              </w:ins>
                            </w:p>
                            <w:p w14:paraId="505B3B82" w14:textId="77777777" w:rsidR="00151BEA" w:rsidRPr="003809A7" w:rsidRDefault="00151BEA" w:rsidP="002E1E47">
                              <w:pPr>
                                <w:rPr>
                                  <w:ins w:id="802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03" w:author="Anton Shatkovskiy" w:date="2024-05-29T17:47:00Z">
                                    <w:rPr>
                                      <w:ins w:id="804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05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0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{</w:t>
                                </w:r>
                              </w:ins>
                            </w:p>
                            <w:p w14:paraId="5706C93C" w14:textId="77777777" w:rsidR="00151BEA" w:rsidRPr="003809A7" w:rsidRDefault="00151BEA" w:rsidP="002E1E47">
                              <w:pPr>
                                <w:rPr>
                                  <w:ins w:id="807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08" w:author="Anton Shatkovskiy" w:date="2024-05-29T17:47:00Z">
                                    <w:rPr>
                                      <w:ins w:id="809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10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1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1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publicyear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1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"2017",</w:t>
                                </w:r>
                              </w:ins>
                            </w:p>
                            <w:p w14:paraId="3A62E8ED" w14:textId="77777777" w:rsidR="00151BEA" w:rsidRPr="003809A7" w:rsidRDefault="00151BEA" w:rsidP="002E1E47">
                              <w:pPr>
                                <w:rPr>
                                  <w:ins w:id="814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15" w:author="Anton Shatkovskiy" w:date="2024-05-29T17:47:00Z">
                                    <w:rPr>
                                      <w:ins w:id="816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17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1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"fz": "223",</w:t>
                                </w:r>
                              </w:ins>
                            </w:p>
                            <w:p w14:paraId="7F8E95AC" w14:textId="77777777" w:rsidR="00151BEA" w:rsidRPr="003809A7" w:rsidRDefault="00151BEA" w:rsidP="002E1E47">
                              <w:pPr>
                                <w:rPr>
                                  <w:ins w:id="819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20" w:author="Anton Shatkovskiy" w:date="2024-05-29T17:47:00Z">
                                    <w:rPr>
                                      <w:ins w:id="821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22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2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2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price_sum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2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66745605423.76,</w:t>
                                </w:r>
                              </w:ins>
                            </w:p>
                            <w:p w14:paraId="1C10F5ED" w14:textId="77777777" w:rsidR="00151BEA" w:rsidRPr="003809A7" w:rsidRDefault="00151BEA" w:rsidP="002E1E47">
                              <w:pPr>
                                <w:rPr>
                                  <w:ins w:id="826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27" w:author="Anton Shatkovskiy" w:date="2024-05-29T17:47:00Z">
                                    <w:rPr>
                                      <w:ins w:id="828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29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3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3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regionname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3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83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Санкт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3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-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83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Петербург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3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",</w:t>
                                </w:r>
                              </w:ins>
                            </w:p>
                            <w:p w14:paraId="51B7441D" w14:textId="77777777" w:rsidR="00151BEA" w:rsidRPr="003809A7" w:rsidRDefault="00151BEA" w:rsidP="002E1E47">
                              <w:pPr>
                                <w:rPr>
                                  <w:ins w:id="837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38" w:author="Anton Shatkovskiy" w:date="2024-05-29T17:47:00Z">
                                    <w:rPr>
                                      <w:ins w:id="839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40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4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4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price_count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4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1546</w:t>
                                </w:r>
                              </w:ins>
                            </w:p>
                            <w:p w14:paraId="7EBCDD28" w14:textId="77777777" w:rsidR="00151BEA" w:rsidRPr="003809A7" w:rsidRDefault="00151BEA" w:rsidP="002E1E47">
                              <w:pPr>
                                <w:rPr>
                                  <w:ins w:id="844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45" w:author="Anton Shatkovskiy" w:date="2024-05-29T17:47:00Z">
                                    <w:rPr>
                                      <w:ins w:id="846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47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4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},</w:t>
                                </w:r>
                              </w:ins>
                            </w:p>
                            <w:p w14:paraId="2E7D3275" w14:textId="77777777" w:rsidR="00151BEA" w:rsidRPr="003809A7" w:rsidRDefault="00151BEA" w:rsidP="002E1E47">
                              <w:pPr>
                                <w:rPr>
                                  <w:ins w:id="849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50" w:author="Anton Shatkovskiy" w:date="2024-05-29T17:47:00Z">
                                    <w:rPr>
                                      <w:ins w:id="851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52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5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{</w:t>
                                </w:r>
                              </w:ins>
                            </w:p>
                            <w:p w14:paraId="14056DC6" w14:textId="77777777" w:rsidR="00151BEA" w:rsidRPr="003809A7" w:rsidRDefault="00151BEA" w:rsidP="002E1E47">
                              <w:pPr>
                                <w:rPr>
                                  <w:ins w:id="854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55" w:author="Anton Shatkovskiy" w:date="2024-05-29T17:47:00Z">
                                    <w:rPr>
                                      <w:ins w:id="856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57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5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5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publicyear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6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"2018",</w:t>
                                </w:r>
                              </w:ins>
                            </w:p>
                            <w:p w14:paraId="2F511268" w14:textId="77777777" w:rsidR="00151BEA" w:rsidRPr="003809A7" w:rsidRDefault="00151BEA" w:rsidP="002E1E47">
                              <w:pPr>
                                <w:rPr>
                                  <w:ins w:id="861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62" w:author="Anton Shatkovskiy" w:date="2024-05-29T17:47:00Z">
                                    <w:rPr>
                                      <w:ins w:id="863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64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6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"fz": "223",</w:t>
                                </w:r>
                              </w:ins>
                            </w:p>
                            <w:p w14:paraId="543BF293" w14:textId="77777777" w:rsidR="00151BEA" w:rsidRPr="003809A7" w:rsidRDefault="00151BEA" w:rsidP="002E1E47">
                              <w:pPr>
                                <w:rPr>
                                  <w:ins w:id="866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67" w:author="Anton Shatkovskiy" w:date="2024-05-29T17:47:00Z">
                                    <w:rPr>
                                      <w:ins w:id="868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69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7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7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price_sum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7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85725889951.55,</w:t>
                                </w:r>
                              </w:ins>
                            </w:p>
                            <w:p w14:paraId="1AD5E698" w14:textId="77777777" w:rsidR="00151BEA" w:rsidRPr="003809A7" w:rsidRDefault="00151BEA" w:rsidP="002E1E47">
                              <w:pPr>
                                <w:rPr>
                                  <w:ins w:id="873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74" w:author="Anton Shatkovskiy" w:date="2024-05-29T17:47:00Z">
                                    <w:rPr>
                                      <w:ins w:id="875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76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7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7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regionname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7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88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Санкт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8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-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88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Петербург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8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",</w:t>
                                </w:r>
                              </w:ins>
                            </w:p>
                            <w:p w14:paraId="1AFC0BFE" w14:textId="77777777" w:rsidR="00151BEA" w:rsidRPr="003809A7" w:rsidRDefault="00151BEA" w:rsidP="002E1E47">
                              <w:pPr>
                                <w:rPr>
                                  <w:ins w:id="884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85" w:author="Anton Shatkovskiy" w:date="2024-05-29T17:47:00Z">
                                    <w:rPr>
                                      <w:ins w:id="886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87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8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8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price_count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9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2758</w:t>
                                </w:r>
                              </w:ins>
                            </w:p>
                            <w:p w14:paraId="5264E0A5" w14:textId="77777777" w:rsidR="00151BEA" w:rsidRPr="003809A7" w:rsidRDefault="00151BEA" w:rsidP="002E1E47">
                              <w:pPr>
                                <w:rPr>
                                  <w:ins w:id="891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92" w:author="Anton Shatkovskiy" w:date="2024-05-29T17:47:00Z">
                                    <w:rPr>
                                      <w:ins w:id="893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94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89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},</w:t>
                                </w:r>
                              </w:ins>
                            </w:p>
                            <w:p w14:paraId="7C36DAA3" w14:textId="2D80E8C4" w:rsidR="00151BEA" w:rsidRPr="003809A7" w:rsidRDefault="00151BEA" w:rsidP="002E1E47">
                              <w:pPr>
                                <w:rPr>
                                  <w:ins w:id="896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897" w:author="Anton Shatkovskiy" w:date="2024-05-29T17:47:00Z">
                                    <w:rPr>
                                      <w:ins w:id="898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899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0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{</w:t>
                                </w:r>
                              </w:ins>
                            </w:p>
                            <w:p w14:paraId="5F6EA2CA" w14:textId="77777777" w:rsidR="00151BEA" w:rsidRPr="003809A7" w:rsidRDefault="00151BEA" w:rsidP="002E1E47">
                              <w:pPr>
                                <w:rPr>
                                  <w:ins w:id="901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902" w:author="Anton Shatkovskiy" w:date="2024-05-29T17:47:00Z">
                                    <w:rPr>
                                      <w:ins w:id="903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04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0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0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publicyear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0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"2008",</w:t>
                                </w:r>
                              </w:ins>
                            </w:p>
                            <w:p w14:paraId="3267F7B9" w14:textId="77777777" w:rsidR="00151BEA" w:rsidRPr="003809A7" w:rsidRDefault="00151BEA" w:rsidP="002E1E47">
                              <w:pPr>
                                <w:rPr>
                                  <w:ins w:id="908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909" w:author="Anton Shatkovskiy" w:date="2024-05-29T17:47:00Z">
                                    <w:rPr>
                                      <w:ins w:id="910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11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1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"fz": "223",</w:t>
                                </w:r>
                              </w:ins>
                            </w:p>
                            <w:p w14:paraId="599753F7" w14:textId="77777777" w:rsidR="00151BEA" w:rsidRPr="003809A7" w:rsidRDefault="00151BEA" w:rsidP="002E1E47">
                              <w:pPr>
                                <w:rPr>
                                  <w:ins w:id="913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914" w:author="Anton Shatkovskiy" w:date="2024-05-29T17:47:00Z">
                                    <w:rPr>
                                      <w:ins w:id="915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16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1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1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price_sum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1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10588234.32,</w:t>
                                </w:r>
                              </w:ins>
                            </w:p>
                            <w:p w14:paraId="1D7D09D1" w14:textId="77777777" w:rsidR="00151BEA" w:rsidRPr="003809A7" w:rsidRDefault="00151BEA" w:rsidP="002E1E47">
                              <w:pPr>
                                <w:rPr>
                                  <w:ins w:id="920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921" w:author="Anton Shatkovskiy" w:date="2024-05-29T17:47:00Z">
                                    <w:rPr>
                                      <w:ins w:id="922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23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2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2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regionname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2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2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Санкт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2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-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2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Петербург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3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",</w:t>
                                </w:r>
                              </w:ins>
                            </w:p>
                            <w:p w14:paraId="60EE5DA8" w14:textId="77777777" w:rsidR="00151BEA" w:rsidRPr="008C0B90" w:rsidRDefault="00151BEA" w:rsidP="002E1E47">
                              <w:pPr>
                                <w:rPr>
                                  <w:ins w:id="931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932" w:author="Anton Shatkovskiy" w:date="2024-05-29T17:47:00Z">
                                    <w:rPr>
                                      <w:ins w:id="933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34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3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</w:t>
                                </w:r>
                                <w:r w:rsidRPr="008C0B90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3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"price_count": 1</w:t>
                                </w:r>
                              </w:ins>
                            </w:p>
                            <w:p w14:paraId="338BE1DB" w14:textId="77777777" w:rsidR="00151BEA" w:rsidRPr="003809A7" w:rsidRDefault="00151BEA" w:rsidP="002E1E47">
                              <w:pPr>
                                <w:rPr>
                                  <w:ins w:id="937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38" w:author="Anton Shatkovskiy" w:date="2024-05-29T17:47:00Z">
                                    <w:rPr>
                                      <w:ins w:id="939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40" w:author="Anton Shatkovskiy" w:date="2024-05-29T17:37:00Z">
                                <w:r w:rsidRPr="008C0B90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94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4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}</w:t>
                                </w:r>
                              </w:ins>
                            </w:p>
                            <w:p w14:paraId="186450A6" w14:textId="77777777" w:rsidR="00151BEA" w:rsidRPr="003809A7" w:rsidRDefault="00151BEA" w:rsidP="002E1E47">
                              <w:pPr>
                                <w:rPr>
                                  <w:ins w:id="943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44" w:author="Anton Shatkovskiy" w:date="2024-05-29T17:47:00Z">
                                    <w:rPr>
                                      <w:ins w:id="945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46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4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],</w:t>
                                </w:r>
                              </w:ins>
                            </w:p>
                            <w:p w14:paraId="5B76ABB9" w14:textId="77777777" w:rsidR="00151BEA" w:rsidRPr="003809A7" w:rsidRDefault="00151BEA" w:rsidP="002E1E47">
                              <w:pPr>
                                <w:rPr>
                                  <w:ins w:id="948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49" w:author="Anton Shatkovskiy" w:date="2024-05-29T17:47:00Z">
                                    <w:rPr>
                                      <w:ins w:id="950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51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5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5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okveds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5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[</w:t>
                                </w:r>
                              </w:ins>
                            </w:p>
                            <w:p w14:paraId="72A6B39E" w14:textId="77777777" w:rsidR="00151BEA" w:rsidRPr="003809A7" w:rsidRDefault="00151BEA" w:rsidP="002E1E47">
                              <w:pPr>
                                <w:rPr>
                                  <w:ins w:id="955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56" w:author="Anton Shatkovskiy" w:date="2024-05-29T17:47:00Z">
                                    <w:rPr>
                                      <w:ins w:id="957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58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5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{</w:t>
                                </w:r>
                              </w:ins>
                            </w:p>
                            <w:p w14:paraId="0045A552" w14:textId="77777777" w:rsidR="00151BEA" w:rsidRPr="003809A7" w:rsidRDefault="00151BEA" w:rsidP="002E1E47">
                              <w:pPr>
                                <w:rPr>
                                  <w:ins w:id="960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61" w:author="Anton Shatkovskiy" w:date="2024-05-29T17:47:00Z">
                                    <w:rPr>
                                      <w:ins w:id="962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63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6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6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code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6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"64.19",</w:t>
                                </w:r>
                              </w:ins>
                            </w:p>
                            <w:p w14:paraId="0AE3E414" w14:textId="77777777" w:rsidR="00151BEA" w:rsidRPr="003809A7" w:rsidRDefault="00151BEA" w:rsidP="002E1E47">
                              <w:pPr>
                                <w:rPr>
                                  <w:ins w:id="967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68" w:author="Anton Shatkovskiy" w:date="2024-05-29T17:47:00Z">
                                    <w:rPr>
                                      <w:ins w:id="969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70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7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7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name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7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"ДЕНЕЖНОЕ ПОСРЕДНИЧЕСТВО ПРОЧЕЕ",</w:t>
                                </w:r>
                              </w:ins>
                            </w:p>
                            <w:p w14:paraId="63B189F7" w14:textId="77777777" w:rsidR="00151BEA" w:rsidRPr="003809A7" w:rsidRDefault="00151BEA" w:rsidP="002E1E47">
                              <w:pPr>
                                <w:rPr>
                                  <w:ins w:id="974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75" w:author="Anton Shatkovskiy" w:date="2024-05-29T17:47:00Z">
                                    <w:rPr>
                                      <w:ins w:id="976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77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7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7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type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8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"1"</w:t>
                                </w:r>
                              </w:ins>
                            </w:p>
                            <w:p w14:paraId="2D06A183" w14:textId="77777777" w:rsidR="00151BEA" w:rsidRPr="003809A7" w:rsidRDefault="00151BEA" w:rsidP="002E1E47">
                              <w:pPr>
                                <w:rPr>
                                  <w:ins w:id="981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82" w:author="Anton Shatkovskiy" w:date="2024-05-29T17:47:00Z">
                                    <w:rPr>
                                      <w:ins w:id="983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84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8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},</w:t>
                                </w:r>
                              </w:ins>
                            </w:p>
                            <w:p w14:paraId="726EF282" w14:textId="77777777" w:rsidR="00151BEA" w:rsidRPr="003809A7" w:rsidRDefault="00151BEA" w:rsidP="002E1E47">
                              <w:pPr>
                                <w:rPr>
                                  <w:ins w:id="986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87" w:author="Anton Shatkovskiy" w:date="2024-05-29T17:47:00Z">
                                    <w:rPr>
                                      <w:ins w:id="988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89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9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{</w:t>
                                </w:r>
                              </w:ins>
                            </w:p>
                            <w:p w14:paraId="255A4FDA" w14:textId="77777777" w:rsidR="00151BEA" w:rsidRPr="003809A7" w:rsidRDefault="00151BEA" w:rsidP="002E1E47">
                              <w:pPr>
                                <w:rPr>
                                  <w:ins w:id="991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92" w:author="Anton Shatkovskiy" w:date="2024-05-29T17:47:00Z">
                                    <w:rPr>
                                      <w:ins w:id="993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994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9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9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code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99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"64.9",</w:t>
                                </w:r>
                              </w:ins>
                            </w:p>
                            <w:p w14:paraId="14B623F5" w14:textId="77777777" w:rsidR="00151BEA" w:rsidRPr="003809A7" w:rsidRDefault="00151BEA" w:rsidP="002E1E47">
                              <w:pPr>
                                <w:rPr>
                                  <w:ins w:id="998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999" w:author="Anton Shatkovskiy" w:date="2024-05-29T17:47:00Z">
                                    <w:rPr>
                                      <w:ins w:id="1000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01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0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0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name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0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"ДЕЯТЕЛЬНОСТЬ ПО ПРЕДОСТАВЛЕНИЮ ПРОЧИХ ФИНАНСОВЫХ УСЛУГ, КРОМЕ УСЛУГ ПО СТРАХОВАНИЮ И ПЕНСИОННОМУ ОБЕСПЕЧЕНИЮ",</w:t>
                                </w:r>
                              </w:ins>
                            </w:p>
                            <w:p w14:paraId="2A8E259A" w14:textId="77777777" w:rsidR="00151BEA" w:rsidRPr="003809A7" w:rsidRDefault="00151BEA" w:rsidP="002E1E47">
                              <w:pPr>
                                <w:rPr>
                                  <w:ins w:id="1005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06" w:author="Anton Shatkovskiy" w:date="2024-05-29T17:47:00Z">
                                    <w:rPr>
                                      <w:ins w:id="1007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08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0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1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type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1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"2"</w:t>
                                </w:r>
                              </w:ins>
                            </w:p>
                            <w:p w14:paraId="2A45563F" w14:textId="77777777" w:rsidR="00151BEA" w:rsidRPr="003809A7" w:rsidRDefault="00151BEA" w:rsidP="002E1E47">
                              <w:pPr>
                                <w:rPr>
                                  <w:ins w:id="1012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13" w:author="Anton Shatkovskiy" w:date="2024-05-29T17:47:00Z">
                                    <w:rPr>
                                      <w:ins w:id="1014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15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1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},</w:t>
                                </w:r>
                              </w:ins>
                            </w:p>
                            <w:p w14:paraId="410A656F" w14:textId="77777777" w:rsidR="00151BEA" w:rsidRPr="003809A7" w:rsidRDefault="00151BEA" w:rsidP="002E1E47">
                              <w:pPr>
                                <w:rPr>
                                  <w:ins w:id="1017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18" w:author="Anton Shatkovskiy" w:date="2024-05-29T17:47:00Z">
                                    <w:rPr>
                                      <w:ins w:id="1019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20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2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{</w:t>
                                </w:r>
                              </w:ins>
                            </w:p>
                            <w:p w14:paraId="46E23628" w14:textId="77777777" w:rsidR="00151BEA" w:rsidRPr="003809A7" w:rsidRDefault="00151BEA" w:rsidP="002E1E47">
                              <w:pPr>
                                <w:rPr>
                                  <w:ins w:id="1022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23" w:author="Anton Shatkovskiy" w:date="2024-05-29T17:47:00Z">
                                    <w:rPr>
                                      <w:ins w:id="1024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25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2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2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code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2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"66.12",</w:t>
                                </w:r>
                              </w:ins>
                            </w:p>
                            <w:p w14:paraId="6F446668" w14:textId="77777777" w:rsidR="00151BEA" w:rsidRPr="003809A7" w:rsidRDefault="00151BEA" w:rsidP="002E1E47">
                              <w:pPr>
                                <w:rPr>
                                  <w:ins w:id="1029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30" w:author="Anton Shatkovskiy" w:date="2024-05-29T17:47:00Z">
                                    <w:rPr>
                                      <w:ins w:id="1031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32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33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3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name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3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"ДЕЯТЕЛЬНОСТЬ БРОКЕРСКАЯ ПО СДЕЛКАМ С ЦЕННЫМИ БУМАГАМИ И ТОВАРАМИ",</w:t>
                                </w:r>
                              </w:ins>
                            </w:p>
                            <w:p w14:paraId="2E19A7BB" w14:textId="77777777" w:rsidR="00151BEA" w:rsidRPr="003809A7" w:rsidRDefault="00151BEA" w:rsidP="002E1E47">
                              <w:pPr>
                                <w:rPr>
                                  <w:ins w:id="1036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37" w:author="Anton Shatkovskiy" w:date="2024-05-29T17:47:00Z">
                                    <w:rPr>
                                      <w:ins w:id="1038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39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40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4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type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4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"2"</w:t>
                                </w:r>
                              </w:ins>
                            </w:p>
                            <w:p w14:paraId="294485D4" w14:textId="77777777" w:rsidR="00151BEA" w:rsidRPr="003809A7" w:rsidRDefault="00151BEA" w:rsidP="002E1E47">
                              <w:pPr>
                                <w:rPr>
                                  <w:ins w:id="1043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44" w:author="Anton Shatkovskiy" w:date="2024-05-29T17:47:00Z">
                                    <w:rPr>
                                      <w:ins w:id="1045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46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4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},</w:t>
                                </w:r>
                              </w:ins>
                            </w:p>
                            <w:p w14:paraId="44CEE823" w14:textId="77777777" w:rsidR="00151BEA" w:rsidRPr="003809A7" w:rsidRDefault="00151BEA" w:rsidP="002E1E47">
                              <w:pPr>
                                <w:rPr>
                                  <w:ins w:id="1048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49" w:author="Anton Shatkovskiy" w:date="2024-05-29T17:47:00Z">
                                    <w:rPr>
                                      <w:ins w:id="1050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51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5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{</w:t>
                                </w:r>
                              </w:ins>
                            </w:p>
                            <w:p w14:paraId="50AC638D" w14:textId="77777777" w:rsidR="00151BEA" w:rsidRPr="003809A7" w:rsidRDefault="00151BEA" w:rsidP="002E1E47">
                              <w:pPr>
                                <w:rPr>
                                  <w:ins w:id="1053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54" w:author="Anton Shatkovskiy" w:date="2024-05-29T17:47:00Z">
                                    <w:rPr>
                                      <w:ins w:id="1055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56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5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5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code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5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"62.09",</w:t>
                                </w:r>
                              </w:ins>
                            </w:p>
                            <w:p w14:paraId="0073F417" w14:textId="77777777" w:rsidR="00151BEA" w:rsidRPr="003809A7" w:rsidRDefault="00151BEA" w:rsidP="002E1E47">
                              <w:pPr>
                                <w:rPr>
                                  <w:ins w:id="1060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rPrChange w:id="1061" w:author="Anton Shatkovskiy" w:date="2024-05-29T17:47:00Z">
                                    <w:rPr>
                                      <w:ins w:id="1062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63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6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"</w:t>
                                </w:r>
                                <w:proofErr w:type="spellStart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65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name</w:t>
                                </w:r>
                                <w:proofErr w:type="spellEnd"/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66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": "Деятельность, связанная с использованием вычислительной техники и информационных технологий, прочая",</w:t>
                                </w:r>
                              </w:ins>
                            </w:p>
                            <w:p w14:paraId="7B67BDFD" w14:textId="77777777" w:rsidR="00151BEA" w:rsidRPr="00151BEA" w:rsidRDefault="00151BEA" w:rsidP="002E1E47">
                              <w:pPr>
                                <w:rPr>
                                  <w:ins w:id="1067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1068" w:author="Anton Shatkovskiy" w:date="2024-05-29T17:47:00Z">
                                    <w:rPr>
                                      <w:ins w:id="1069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70" w:author="Anton Shatkovskiy" w:date="2024-05-29T17:37:00Z"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71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    </w:t>
                                </w:r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107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"type": "2"</w:t>
                                </w:r>
                              </w:ins>
                            </w:p>
                            <w:p w14:paraId="55F0967C" w14:textId="77777777" w:rsidR="00151BEA" w:rsidRPr="00151BEA" w:rsidRDefault="00151BEA" w:rsidP="002E1E47">
                              <w:pPr>
                                <w:rPr>
                                  <w:ins w:id="1073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1074" w:author="Anton Shatkovskiy" w:date="2024-05-29T17:47:00Z">
                                    <w:rPr>
                                      <w:ins w:id="1075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76" w:author="Anton Shatkovskiy" w:date="2024-05-29T17:37:00Z"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107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    }</w:t>
                                </w:r>
                              </w:ins>
                            </w:p>
                            <w:p w14:paraId="09C9F6EE" w14:textId="77777777" w:rsidR="00151BEA" w:rsidRPr="00151BEA" w:rsidRDefault="00151BEA" w:rsidP="002E1E47">
                              <w:pPr>
                                <w:rPr>
                                  <w:ins w:id="1078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1079" w:author="Anton Shatkovskiy" w:date="2024-05-29T17:47:00Z">
                                    <w:rPr>
                                      <w:ins w:id="1080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81" w:author="Anton Shatkovskiy" w:date="2024-05-29T17:37:00Z"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108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],</w:t>
                                </w:r>
                              </w:ins>
                            </w:p>
                            <w:p w14:paraId="2412C0CF" w14:textId="77777777" w:rsidR="00151BEA" w:rsidRPr="00151BEA" w:rsidRDefault="00151BEA" w:rsidP="002E1E47">
                              <w:pPr>
                                <w:rPr>
                                  <w:ins w:id="1083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1084" w:author="Anton Shatkovskiy" w:date="2024-05-29T17:47:00Z">
                                    <w:rPr>
                                      <w:ins w:id="1085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86" w:author="Anton Shatkovskiy" w:date="2024-05-29T17:37:00Z"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1087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    "status": "</w:t>
                                </w:r>
                                <w:r w:rsidRPr="003809A7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rPrChange w:id="1088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ДЕЙСТВУЮЩЕЕ</w:t>
                                </w:r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108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"</w:t>
                                </w:r>
                              </w:ins>
                            </w:p>
                            <w:p w14:paraId="7E7B8F73" w14:textId="77777777" w:rsidR="00151BEA" w:rsidRPr="00151BEA" w:rsidRDefault="00151BEA" w:rsidP="002E1E47">
                              <w:pPr>
                                <w:rPr>
                                  <w:ins w:id="1090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1091" w:author="Anton Shatkovskiy" w:date="2024-05-29T17:47:00Z">
                                    <w:rPr>
                                      <w:ins w:id="1092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93" w:author="Anton Shatkovskiy" w:date="2024-05-29T17:37:00Z"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1094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},</w:t>
                                </w:r>
                              </w:ins>
                            </w:p>
                            <w:p w14:paraId="653B2F34" w14:textId="77777777" w:rsidR="00151BEA" w:rsidRPr="00151BEA" w:rsidRDefault="00151BEA" w:rsidP="002E1E47">
                              <w:pPr>
                                <w:rPr>
                                  <w:ins w:id="1095" w:author="Anton Shatkovskiy" w:date="2024-05-29T17:37:00Z"/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1096" w:author="Anton Shatkovskiy" w:date="2024-05-29T17:47:00Z">
                                    <w:rPr>
                                      <w:ins w:id="1097" w:author="Anton Shatkovskiy" w:date="2024-05-29T17:37:00Z"/>
                                      <w:rFonts w:ascii="Courier New" w:hAnsi="Courier New" w:cs="Courier New"/>
                                    </w:rPr>
                                  </w:rPrChange>
                                </w:rPr>
                              </w:pPr>
                              <w:ins w:id="1098" w:author="Anton Shatkovskiy" w:date="2024-05-29T17:37:00Z"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1099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 xml:space="preserve">    "success": true</w:t>
                                </w:r>
                              </w:ins>
                            </w:p>
                            <w:p w14:paraId="58AF18FC" w14:textId="2A8EC49E" w:rsidR="00151BEA" w:rsidRPr="00151BEA" w:rsidRDefault="00151BEA" w:rsidP="002E1E47">
                              <w:pPr>
                                <w:rPr>
                                  <w:rFonts w:ascii="Courier New" w:hAnsi="Courier New" w:cs="Courier New"/>
                                  <w:sz w:val="18"/>
                                  <w:szCs w:val="18"/>
                                  <w:lang w:val="en-US"/>
                                  <w:rPrChange w:id="1100" w:author="Anton Shatkovskiy" w:date="2024-05-29T17:47:00Z">
                                    <w:rPr/>
                                  </w:rPrChange>
                                </w:rPr>
                              </w:pPr>
                              <w:ins w:id="1101" w:author="Anton Shatkovskiy" w:date="2024-05-29T17:37:00Z">
                                <w:r w:rsidRPr="00151BEA">
                                  <w:rPr>
                                    <w:rFonts w:ascii="Courier New" w:hAnsi="Courier New" w:cs="Courier New"/>
                                    <w:sz w:val="18"/>
                                    <w:szCs w:val="18"/>
                                    <w:lang w:val="en-US"/>
                                    <w:rPrChange w:id="1102" w:author="Anton Shatkovskiy" w:date="2024-05-29T17:47:00Z">
                                      <w:rPr>
                                        <w:rFonts w:ascii="Courier New" w:hAnsi="Courier New" w:cs="Courier New"/>
                                      </w:rPr>
                                    </w:rPrChange>
                                  </w:rPr>
                                  <w:t>}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0D03437E" id="Надпись 44" o:spid="_x0000_s1030" type="#_x0000_t202" style="position:absolute;left:0;text-align:left;margin-left:0;margin-top:22.4pt;width:512.75pt;height:617.9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" fillcolor="#deeaf6 [660]" stroked="f" strokeweight=".5pt">
                  <v:textbox>
                    <w:txbxContent>
                      <w:p w14:paraId="67DD1931" w14:textId="77777777" w:rsidR="00151BEA" w:rsidRPr="003809A7" w:rsidRDefault="00151BEA" w:rsidP="002E1E47">
                        <w:pPr>
                          <w:rPr>
                            <w:ins w:id="1103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04" w:author="Anton Shatkovskiy" w:date="2024-05-29T17:47:00Z">
                              <w:rPr>
                                <w:ins w:id="1105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06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0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{</w:t>
                          </w:r>
                        </w:ins>
                      </w:p>
                      <w:p w14:paraId="281C5E3E" w14:textId="77777777" w:rsidR="00151BEA" w:rsidRPr="003809A7" w:rsidRDefault="00151BEA" w:rsidP="002E1E47">
                        <w:pPr>
                          <w:rPr>
                            <w:ins w:id="1108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09" w:author="Anton Shatkovskiy" w:date="2024-05-29T17:47:00Z">
                              <w:rPr>
                                <w:ins w:id="1110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11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1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"result": {</w:t>
                          </w:r>
                        </w:ins>
                      </w:p>
                      <w:p w14:paraId="63584A83" w14:textId="77777777" w:rsidR="00151BEA" w:rsidRPr="003809A7" w:rsidRDefault="00151BEA" w:rsidP="002E1E47">
                        <w:pPr>
                          <w:rPr>
                            <w:ins w:id="1113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14" w:author="Anton Shatkovskiy" w:date="2024-05-29T17:47:00Z">
                              <w:rPr>
                                <w:ins w:id="1115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16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1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1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ogrn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1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"1027739609391",</w:t>
                          </w:r>
                        </w:ins>
                      </w:p>
                      <w:p w14:paraId="4D2F6333" w14:textId="77777777" w:rsidR="00151BEA" w:rsidRPr="003809A7" w:rsidRDefault="00151BEA" w:rsidP="002E1E47">
                        <w:pPr>
                          <w:rPr>
                            <w:ins w:id="1120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21" w:author="Anton Shatkovskiy" w:date="2024-05-29T17:47:00Z">
                              <w:rPr>
                                <w:ins w:id="1122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23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2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2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auth_cap_value_rub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2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789925164901.9,</w:t>
                          </w:r>
                        </w:ins>
                      </w:p>
                      <w:p w14:paraId="2DFD6CAD" w14:textId="77777777" w:rsidR="00151BEA" w:rsidRPr="003809A7" w:rsidRDefault="00151BEA" w:rsidP="002E1E47">
                        <w:pPr>
                          <w:rPr>
                            <w:ins w:id="1127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128" w:author="Anton Shatkovskiy" w:date="2024-05-29T17:47:00Z">
                              <w:rPr>
                                <w:ins w:id="1129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30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3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3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3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address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3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"Г.САНКТ-ПЕТЕРБУРГ ПЕР. ДЕГТЯРНЫЙ Д. 11 ЛИТЕР А",</w:t>
                          </w:r>
                        </w:ins>
                      </w:p>
                      <w:p w14:paraId="6E3EF7D2" w14:textId="77777777" w:rsidR="00151BEA" w:rsidRPr="008C0B90" w:rsidRDefault="00151BEA" w:rsidP="002E1E47">
                        <w:pPr>
                          <w:rPr>
                            <w:ins w:id="1135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136" w:author="Anton Shatkovskiy" w:date="2024-05-29T17:47:00Z">
                              <w:rPr>
                                <w:ins w:id="1137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38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3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</w:t>
                          </w:r>
                          <w:r w:rsidRPr="008C0B90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4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</w:t>
                          </w:r>
                          <w:proofErr w:type="spellStart"/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4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numofworkers</w:t>
                          </w:r>
                          <w:proofErr w:type="spellEnd"/>
                          <w:r w:rsidRPr="008C0B90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4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": </w:t>
                          </w:r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4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null</w:t>
                          </w:r>
                          <w:r w:rsidRPr="008C0B90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4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,</w:t>
                          </w:r>
                        </w:ins>
                      </w:p>
                      <w:p w14:paraId="00B61E5E" w14:textId="77777777" w:rsidR="00151BEA" w:rsidRPr="003809A7" w:rsidRDefault="00151BEA" w:rsidP="002E1E47">
                        <w:pPr>
                          <w:rPr>
                            <w:ins w:id="1145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46" w:author="Anton Shatkovskiy" w:date="2024-05-29T17:47:00Z">
                              <w:rPr>
                                <w:ins w:id="1147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48" w:author="Anton Shatkovskiy" w:date="2024-05-29T17:37:00Z">
                          <w:r w:rsidRPr="008C0B90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4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5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"inn": "7702070139",</w:t>
                          </w:r>
                        </w:ins>
                      </w:p>
                      <w:p w14:paraId="65B79EFD" w14:textId="77777777" w:rsidR="00151BEA" w:rsidRPr="003809A7" w:rsidRDefault="00151BEA" w:rsidP="002E1E47">
                        <w:pPr>
                          <w:rPr>
                            <w:ins w:id="1151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52" w:author="Anton Shatkovskiy" w:date="2024-05-29T17:47:00Z">
                              <w:rPr>
                                <w:ins w:id="1153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54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5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"purchase": [</w:t>
                          </w:r>
                        </w:ins>
                      </w:p>
                      <w:p w14:paraId="505B3B82" w14:textId="77777777" w:rsidR="00151BEA" w:rsidRPr="003809A7" w:rsidRDefault="00151BEA" w:rsidP="002E1E47">
                        <w:pPr>
                          <w:rPr>
                            <w:ins w:id="1156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57" w:author="Anton Shatkovskiy" w:date="2024-05-29T17:47:00Z">
                              <w:rPr>
                                <w:ins w:id="1158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59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6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{</w:t>
                          </w:r>
                        </w:ins>
                      </w:p>
                      <w:p w14:paraId="5706C93C" w14:textId="77777777" w:rsidR="00151BEA" w:rsidRPr="003809A7" w:rsidRDefault="00151BEA" w:rsidP="002E1E47">
                        <w:pPr>
                          <w:rPr>
                            <w:ins w:id="1161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62" w:author="Anton Shatkovskiy" w:date="2024-05-29T17:47:00Z">
                              <w:rPr>
                                <w:ins w:id="1163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64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6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6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publicyear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6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"2017",</w:t>
                          </w:r>
                        </w:ins>
                      </w:p>
                      <w:p w14:paraId="3A62E8ED" w14:textId="77777777" w:rsidR="00151BEA" w:rsidRPr="003809A7" w:rsidRDefault="00151BEA" w:rsidP="002E1E47">
                        <w:pPr>
                          <w:rPr>
                            <w:ins w:id="1168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69" w:author="Anton Shatkovskiy" w:date="2024-05-29T17:47:00Z">
                              <w:rPr>
                                <w:ins w:id="1170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71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7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"fz": "223",</w:t>
                          </w:r>
                        </w:ins>
                      </w:p>
                      <w:p w14:paraId="7F8E95AC" w14:textId="77777777" w:rsidR="00151BEA" w:rsidRPr="003809A7" w:rsidRDefault="00151BEA" w:rsidP="002E1E47">
                        <w:pPr>
                          <w:rPr>
                            <w:ins w:id="1173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74" w:author="Anton Shatkovskiy" w:date="2024-05-29T17:47:00Z">
                              <w:rPr>
                                <w:ins w:id="1175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76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7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7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price_sum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7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66745605423.76,</w:t>
                          </w:r>
                        </w:ins>
                      </w:p>
                      <w:p w14:paraId="1C10F5ED" w14:textId="77777777" w:rsidR="00151BEA" w:rsidRPr="003809A7" w:rsidRDefault="00151BEA" w:rsidP="002E1E47">
                        <w:pPr>
                          <w:rPr>
                            <w:ins w:id="1180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81" w:author="Anton Shatkovskiy" w:date="2024-05-29T17:47:00Z">
                              <w:rPr>
                                <w:ins w:id="1182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83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8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8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regionname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8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8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Санкт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8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-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18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Петербург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9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",</w:t>
                          </w:r>
                        </w:ins>
                      </w:p>
                      <w:p w14:paraId="51B7441D" w14:textId="77777777" w:rsidR="00151BEA" w:rsidRPr="003809A7" w:rsidRDefault="00151BEA" w:rsidP="002E1E47">
                        <w:pPr>
                          <w:rPr>
                            <w:ins w:id="1191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92" w:author="Anton Shatkovskiy" w:date="2024-05-29T17:47:00Z">
                              <w:rPr>
                                <w:ins w:id="1193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194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9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9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price_count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19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1546</w:t>
                          </w:r>
                        </w:ins>
                      </w:p>
                      <w:p w14:paraId="7EBCDD28" w14:textId="77777777" w:rsidR="00151BEA" w:rsidRPr="003809A7" w:rsidRDefault="00151BEA" w:rsidP="002E1E47">
                        <w:pPr>
                          <w:rPr>
                            <w:ins w:id="1198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199" w:author="Anton Shatkovskiy" w:date="2024-05-29T17:47:00Z">
                              <w:rPr>
                                <w:ins w:id="1200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01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0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},</w:t>
                          </w:r>
                        </w:ins>
                      </w:p>
                      <w:p w14:paraId="2E7D3275" w14:textId="77777777" w:rsidR="00151BEA" w:rsidRPr="003809A7" w:rsidRDefault="00151BEA" w:rsidP="002E1E47">
                        <w:pPr>
                          <w:rPr>
                            <w:ins w:id="1203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04" w:author="Anton Shatkovskiy" w:date="2024-05-29T17:47:00Z">
                              <w:rPr>
                                <w:ins w:id="1205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06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0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{</w:t>
                          </w:r>
                        </w:ins>
                      </w:p>
                      <w:p w14:paraId="14056DC6" w14:textId="77777777" w:rsidR="00151BEA" w:rsidRPr="003809A7" w:rsidRDefault="00151BEA" w:rsidP="002E1E47">
                        <w:pPr>
                          <w:rPr>
                            <w:ins w:id="1208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09" w:author="Anton Shatkovskiy" w:date="2024-05-29T17:47:00Z">
                              <w:rPr>
                                <w:ins w:id="1210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11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1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1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publicyear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1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"2018",</w:t>
                          </w:r>
                        </w:ins>
                      </w:p>
                      <w:p w14:paraId="2F511268" w14:textId="77777777" w:rsidR="00151BEA" w:rsidRPr="003809A7" w:rsidRDefault="00151BEA" w:rsidP="002E1E47">
                        <w:pPr>
                          <w:rPr>
                            <w:ins w:id="1215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16" w:author="Anton Shatkovskiy" w:date="2024-05-29T17:47:00Z">
                              <w:rPr>
                                <w:ins w:id="1217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18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1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"fz": "223",</w:t>
                          </w:r>
                        </w:ins>
                      </w:p>
                      <w:p w14:paraId="543BF293" w14:textId="77777777" w:rsidR="00151BEA" w:rsidRPr="003809A7" w:rsidRDefault="00151BEA" w:rsidP="002E1E47">
                        <w:pPr>
                          <w:rPr>
                            <w:ins w:id="1220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21" w:author="Anton Shatkovskiy" w:date="2024-05-29T17:47:00Z">
                              <w:rPr>
                                <w:ins w:id="1222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23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2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2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price_sum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2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85725889951.55,</w:t>
                          </w:r>
                        </w:ins>
                      </w:p>
                      <w:p w14:paraId="1AD5E698" w14:textId="77777777" w:rsidR="00151BEA" w:rsidRPr="003809A7" w:rsidRDefault="00151BEA" w:rsidP="002E1E47">
                        <w:pPr>
                          <w:rPr>
                            <w:ins w:id="1227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28" w:author="Anton Shatkovskiy" w:date="2024-05-29T17:47:00Z">
                              <w:rPr>
                                <w:ins w:id="1229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30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3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3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regionname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3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23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Санкт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3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-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23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Петербург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3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",</w:t>
                          </w:r>
                        </w:ins>
                      </w:p>
                      <w:p w14:paraId="1AFC0BFE" w14:textId="77777777" w:rsidR="00151BEA" w:rsidRPr="003809A7" w:rsidRDefault="00151BEA" w:rsidP="002E1E47">
                        <w:pPr>
                          <w:rPr>
                            <w:ins w:id="1238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39" w:author="Anton Shatkovskiy" w:date="2024-05-29T17:47:00Z">
                              <w:rPr>
                                <w:ins w:id="1240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41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4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4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price_count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4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2758</w:t>
                          </w:r>
                        </w:ins>
                      </w:p>
                      <w:p w14:paraId="5264E0A5" w14:textId="77777777" w:rsidR="00151BEA" w:rsidRPr="003809A7" w:rsidRDefault="00151BEA" w:rsidP="002E1E47">
                        <w:pPr>
                          <w:rPr>
                            <w:ins w:id="1245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46" w:author="Anton Shatkovskiy" w:date="2024-05-29T17:47:00Z">
                              <w:rPr>
                                <w:ins w:id="1247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48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4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},</w:t>
                          </w:r>
                        </w:ins>
                      </w:p>
                      <w:p w14:paraId="7C36DAA3" w14:textId="2D80E8C4" w:rsidR="00151BEA" w:rsidRPr="003809A7" w:rsidRDefault="00151BEA" w:rsidP="002E1E47">
                        <w:pPr>
                          <w:rPr>
                            <w:ins w:id="1250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51" w:author="Anton Shatkovskiy" w:date="2024-05-29T17:47:00Z">
                              <w:rPr>
                                <w:ins w:id="1252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53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5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{</w:t>
                          </w:r>
                        </w:ins>
                      </w:p>
                      <w:p w14:paraId="5F6EA2CA" w14:textId="77777777" w:rsidR="00151BEA" w:rsidRPr="003809A7" w:rsidRDefault="00151BEA" w:rsidP="002E1E47">
                        <w:pPr>
                          <w:rPr>
                            <w:ins w:id="1255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56" w:author="Anton Shatkovskiy" w:date="2024-05-29T17:47:00Z">
                              <w:rPr>
                                <w:ins w:id="1257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58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5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6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publicyear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6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"2008",</w:t>
                          </w:r>
                        </w:ins>
                      </w:p>
                      <w:p w14:paraId="3267F7B9" w14:textId="77777777" w:rsidR="00151BEA" w:rsidRPr="003809A7" w:rsidRDefault="00151BEA" w:rsidP="002E1E47">
                        <w:pPr>
                          <w:rPr>
                            <w:ins w:id="1262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63" w:author="Anton Shatkovskiy" w:date="2024-05-29T17:47:00Z">
                              <w:rPr>
                                <w:ins w:id="1264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65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6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"fz": "223",</w:t>
                          </w:r>
                        </w:ins>
                      </w:p>
                      <w:p w14:paraId="599753F7" w14:textId="77777777" w:rsidR="00151BEA" w:rsidRPr="003809A7" w:rsidRDefault="00151BEA" w:rsidP="002E1E47">
                        <w:pPr>
                          <w:rPr>
                            <w:ins w:id="1267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68" w:author="Anton Shatkovskiy" w:date="2024-05-29T17:47:00Z">
                              <w:rPr>
                                <w:ins w:id="1269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70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7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7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price_sum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7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10588234.32,</w:t>
                          </w:r>
                        </w:ins>
                      </w:p>
                      <w:p w14:paraId="1D7D09D1" w14:textId="77777777" w:rsidR="00151BEA" w:rsidRPr="003809A7" w:rsidRDefault="00151BEA" w:rsidP="002E1E47">
                        <w:pPr>
                          <w:rPr>
                            <w:ins w:id="1274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75" w:author="Anton Shatkovskiy" w:date="2024-05-29T17:47:00Z">
                              <w:rPr>
                                <w:ins w:id="1276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77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7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7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regionname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8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28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Санкт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8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-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28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Петербург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8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",</w:t>
                          </w:r>
                        </w:ins>
                      </w:p>
                      <w:p w14:paraId="60EE5DA8" w14:textId="77777777" w:rsidR="00151BEA" w:rsidRPr="008C0B90" w:rsidRDefault="00151BEA" w:rsidP="002E1E47">
                        <w:pPr>
                          <w:rPr>
                            <w:ins w:id="1285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286" w:author="Anton Shatkovskiy" w:date="2024-05-29T17:47:00Z">
                              <w:rPr>
                                <w:ins w:id="1287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88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8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</w:t>
                          </w:r>
                          <w:r w:rsidRPr="008C0B90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9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"price_count": 1</w:t>
                          </w:r>
                        </w:ins>
                      </w:p>
                      <w:p w14:paraId="338BE1DB" w14:textId="77777777" w:rsidR="00151BEA" w:rsidRPr="003809A7" w:rsidRDefault="00151BEA" w:rsidP="002E1E47">
                        <w:pPr>
                          <w:rPr>
                            <w:ins w:id="1291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292" w:author="Anton Shatkovskiy" w:date="2024-05-29T17:47:00Z">
                              <w:rPr>
                                <w:ins w:id="1293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294" w:author="Anton Shatkovskiy" w:date="2024-05-29T17:37:00Z">
                          <w:r w:rsidRPr="008C0B90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29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29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}</w:t>
                          </w:r>
                        </w:ins>
                      </w:p>
                      <w:p w14:paraId="186450A6" w14:textId="77777777" w:rsidR="00151BEA" w:rsidRPr="003809A7" w:rsidRDefault="00151BEA" w:rsidP="002E1E47">
                        <w:pPr>
                          <w:rPr>
                            <w:ins w:id="1297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298" w:author="Anton Shatkovskiy" w:date="2024-05-29T17:47:00Z">
                              <w:rPr>
                                <w:ins w:id="1299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00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0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],</w:t>
                          </w:r>
                        </w:ins>
                      </w:p>
                      <w:p w14:paraId="5B76ABB9" w14:textId="77777777" w:rsidR="00151BEA" w:rsidRPr="003809A7" w:rsidRDefault="00151BEA" w:rsidP="002E1E47">
                        <w:pPr>
                          <w:rPr>
                            <w:ins w:id="1302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03" w:author="Anton Shatkovskiy" w:date="2024-05-29T17:47:00Z">
                              <w:rPr>
                                <w:ins w:id="1304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05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0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0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okveds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0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[</w:t>
                          </w:r>
                        </w:ins>
                      </w:p>
                      <w:p w14:paraId="72A6B39E" w14:textId="77777777" w:rsidR="00151BEA" w:rsidRPr="003809A7" w:rsidRDefault="00151BEA" w:rsidP="002E1E47">
                        <w:pPr>
                          <w:rPr>
                            <w:ins w:id="1309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10" w:author="Anton Shatkovskiy" w:date="2024-05-29T17:47:00Z">
                              <w:rPr>
                                <w:ins w:id="1311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12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1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{</w:t>
                          </w:r>
                        </w:ins>
                      </w:p>
                      <w:p w14:paraId="0045A552" w14:textId="77777777" w:rsidR="00151BEA" w:rsidRPr="003809A7" w:rsidRDefault="00151BEA" w:rsidP="002E1E47">
                        <w:pPr>
                          <w:rPr>
                            <w:ins w:id="1314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15" w:author="Anton Shatkovskiy" w:date="2024-05-29T17:47:00Z">
                              <w:rPr>
                                <w:ins w:id="1316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17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1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1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code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2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"64.19",</w:t>
                          </w:r>
                        </w:ins>
                      </w:p>
                      <w:p w14:paraId="0AE3E414" w14:textId="77777777" w:rsidR="00151BEA" w:rsidRPr="003809A7" w:rsidRDefault="00151BEA" w:rsidP="002E1E47">
                        <w:pPr>
                          <w:rPr>
                            <w:ins w:id="1321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22" w:author="Anton Shatkovskiy" w:date="2024-05-29T17:47:00Z">
                              <w:rPr>
                                <w:ins w:id="1323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24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2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2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name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2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"ДЕНЕЖНОЕ ПОСРЕДНИЧЕСТВО ПРОЧЕЕ",</w:t>
                          </w:r>
                        </w:ins>
                      </w:p>
                      <w:p w14:paraId="63B189F7" w14:textId="77777777" w:rsidR="00151BEA" w:rsidRPr="003809A7" w:rsidRDefault="00151BEA" w:rsidP="002E1E47">
                        <w:pPr>
                          <w:rPr>
                            <w:ins w:id="1328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29" w:author="Anton Shatkovskiy" w:date="2024-05-29T17:47:00Z">
                              <w:rPr>
                                <w:ins w:id="1330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31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3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3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type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3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"1"</w:t>
                          </w:r>
                        </w:ins>
                      </w:p>
                      <w:p w14:paraId="2D06A183" w14:textId="77777777" w:rsidR="00151BEA" w:rsidRPr="003809A7" w:rsidRDefault="00151BEA" w:rsidP="002E1E47">
                        <w:pPr>
                          <w:rPr>
                            <w:ins w:id="1335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36" w:author="Anton Shatkovskiy" w:date="2024-05-29T17:47:00Z">
                              <w:rPr>
                                <w:ins w:id="1337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38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3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},</w:t>
                          </w:r>
                        </w:ins>
                      </w:p>
                      <w:p w14:paraId="726EF282" w14:textId="77777777" w:rsidR="00151BEA" w:rsidRPr="003809A7" w:rsidRDefault="00151BEA" w:rsidP="002E1E47">
                        <w:pPr>
                          <w:rPr>
                            <w:ins w:id="1340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41" w:author="Anton Shatkovskiy" w:date="2024-05-29T17:47:00Z">
                              <w:rPr>
                                <w:ins w:id="1342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43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4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{</w:t>
                          </w:r>
                        </w:ins>
                      </w:p>
                      <w:p w14:paraId="255A4FDA" w14:textId="77777777" w:rsidR="00151BEA" w:rsidRPr="003809A7" w:rsidRDefault="00151BEA" w:rsidP="002E1E47">
                        <w:pPr>
                          <w:rPr>
                            <w:ins w:id="1345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46" w:author="Anton Shatkovskiy" w:date="2024-05-29T17:47:00Z">
                              <w:rPr>
                                <w:ins w:id="1347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48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4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5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code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5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"64.9",</w:t>
                          </w:r>
                        </w:ins>
                      </w:p>
                      <w:p w14:paraId="14B623F5" w14:textId="77777777" w:rsidR="00151BEA" w:rsidRPr="003809A7" w:rsidRDefault="00151BEA" w:rsidP="002E1E47">
                        <w:pPr>
                          <w:rPr>
                            <w:ins w:id="1352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53" w:author="Anton Shatkovskiy" w:date="2024-05-29T17:47:00Z">
                              <w:rPr>
                                <w:ins w:id="1354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55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5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5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name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5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"ДЕЯТЕЛЬНОСТЬ ПО ПРЕДОСТАВЛЕНИЮ ПРОЧИХ ФИНАНСОВЫХ УСЛУГ, КРОМЕ УСЛУГ ПО СТРАХОВАНИЮ И ПЕНСИОННОМУ ОБЕСПЕЧЕНИЮ",</w:t>
                          </w:r>
                        </w:ins>
                      </w:p>
                      <w:p w14:paraId="2A8E259A" w14:textId="77777777" w:rsidR="00151BEA" w:rsidRPr="003809A7" w:rsidRDefault="00151BEA" w:rsidP="002E1E47">
                        <w:pPr>
                          <w:rPr>
                            <w:ins w:id="1359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60" w:author="Anton Shatkovskiy" w:date="2024-05-29T17:47:00Z">
                              <w:rPr>
                                <w:ins w:id="1361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62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6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6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type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6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"2"</w:t>
                          </w:r>
                        </w:ins>
                      </w:p>
                      <w:p w14:paraId="2A45563F" w14:textId="77777777" w:rsidR="00151BEA" w:rsidRPr="003809A7" w:rsidRDefault="00151BEA" w:rsidP="002E1E47">
                        <w:pPr>
                          <w:rPr>
                            <w:ins w:id="1366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67" w:author="Anton Shatkovskiy" w:date="2024-05-29T17:47:00Z">
                              <w:rPr>
                                <w:ins w:id="1368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69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7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},</w:t>
                          </w:r>
                        </w:ins>
                      </w:p>
                      <w:p w14:paraId="410A656F" w14:textId="77777777" w:rsidR="00151BEA" w:rsidRPr="003809A7" w:rsidRDefault="00151BEA" w:rsidP="002E1E47">
                        <w:pPr>
                          <w:rPr>
                            <w:ins w:id="1371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72" w:author="Anton Shatkovskiy" w:date="2024-05-29T17:47:00Z">
                              <w:rPr>
                                <w:ins w:id="1373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74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7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{</w:t>
                          </w:r>
                        </w:ins>
                      </w:p>
                      <w:p w14:paraId="46E23628" w14:textId="77777777" w:rsidR="00151BEA" w:rsidRPr="003809A7" w:rsidRDefault="00151BEA" w:rsidP="002E1E47">
                        <w:pPr>
                          <w:rPr>
                            <w:ins w:id="1376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77" w:author="Anton Shatkovskiy" w:date="2024-05-29T17:47:00Z">
                              <w:rPr>
                                <w:ins w:id="1378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79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8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8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code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8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"66.12",</w:t>
                          </w:r>
                        </w:ins>
                      </w:p>
                      <w:p w14:paraId="6F446668" w14:textId="77777777" w:rsidR="00151BEA" w:rsidRPr="003809A7" w:rsidRDefault="00151BEA" w:rsidP="002E1E47">
                        <w:pPr>
                          <w:rPr>
                            <w:ins w:id="1383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84" w:author="Anton Shatkovskiy" w:date="2024-05-29T17:47:00Z">
                              <w:rPr>
                                <w:ins w:id="1385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86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87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8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name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8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"ДЕЯТЕЛЬНОСТЬ БРОКЕРСКАЯ ПО СДЕЛКАМ С ЦЕННЫМИ БУМАГАМИ И ТОВАРАМИ",</w:t>
                          </w:r>
                        </w:ins>
                      </w:p>
                      <w:p w14:paraId="2E19A7BB" w14:textId="77777777" w:rsidR="00151BEA" w:rsidRPr="003809A7" w:rsidRDefault="00151BEA" w:rsidP="002E1E47">
                        <w:pPr>
                          <w:rPr>
                            <w:ins w:id="1390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91" w:author="Anton Shatkovskiy" w:date="2024-05-29T17:47:00Z">
                              <w:rPr>
                                <w:ins w:id="1392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393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94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9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type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39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"2"</w:t>
                          </w:r>
                        </w:ins>
                      </w:p>
                      <w:p w14:paraId="294485D4" w14:textId="77777777" w:rsidR="00151BEA" w:rsidRPr="003809A7" w:rsidRDefault="00151BEA" w:rsidP="002E1E47">
                        <w:pPr>
                          <w:rPr>
                            <w:ins w:id="1397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398" w:author="Anton Shatkovskiy" w:date="2024-05-29T17:47:00Z">
                              <w:rPr>
                                <w:ins w:id="1399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00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0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},</w:t>
                          </w:r>
                        </w:ins>
                      </w:p>
                      <w:p w14:paraId="44CEE823" w14:textId="77777777" w:rsidR="00151BEA" w:rsidRPr="003809A7" w:rsidRDefault="00151BEA" w:rsidP="002E1E47">
                        <w:pPr>
                          <w:rPr>
                            <w:ins w:id="1402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403" w:author="Anton Shatkovskiy" w:date="2024-05-29T17:47:00Z">
                              <w:rPr>
                                <w:ins w:id="1404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05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0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{</w:t>
                          </w:r>
                        </w:ins>
                      </w:p>
                      <w:p w14:paraId="50AC638D" w14:textId="77777777" w:rsidR="00151BEA" w:rsidRPr="003809A7" w:rsidRDefault="00151BEA" w:rsidP="002E1E47">
                        <w:pPr>
                          <w:rPr>
                            <w:ins w:id="1407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408" w:author="Anton Shatkovskiy" w:date="2024-05-29T17:47:00Z">
                              <w:rPr>
                                <w:ins w:id="1409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10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1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1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code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1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"62.09",</w:t>
                          </w:r>
                        </w:ins>
                      </w:p>
                      <w:p w14:paraId="0073F417" w14:textId="77777777" w:rsidR="00151BEA" w:rsidRPr="003809A7" w:rsidRDefault="00151BEA" w:rsidP="002E1E47">
                        <w:pPr>
                          <w:rPr>
                            <w:ins w:id="1414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rPrChange w:id="1415" w:author="Anton Shatkovskiy" w:date="2024-05-29T17:47:00Z">
                              <w:rPr>
                                <w:ins w:id="1416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17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1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"</w:t>
                          </w:r>
                          <w:proofErr w:type="spellStart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19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name</w:t>
                          </w:r>
                          <w:proofErr w:type="spellEnd"/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20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": "Деятельность, связанная с использованием вычислительной техники и информационных технологий, прочая",</w:t>
                          </w:r>
                        </w:ins>
                      </w:p>
                      <w:p w14:paraId="7B67BDFD" w14:textId="77777777" w:rsidR="00151BEA" w:rsidRPr="00151BEA" w:rsidRDefault="00151BEA" w:rsidP="002E1E47">
                        <w:pPr>
                          <w:rPr>
                            <w:ins w:id="1421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422" w:author="Anton Shatkovskiy" w:date="2024-05-29T17:47:00Z">
                              <w:rPr>
                                <w:ins w:id="1423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24" w:author="Anton Shatkovskiy" w:date="2024-05-29T17:37:00Z"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25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    </w:t>
                          </w:r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42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"type": "2"</w:t>
                          </w:r>
                        </w:ins>
                      </w:p>
                      <w:p w14:paraId="55F0967C" w14:textId="77777777" w:rsidR="00151BEA" w:rsidRPr="00151BEA" w:rsidRDefault="00151BEA" w:rsidP="002E1E47">
                        <w:pPr>
                          <w:rPr>
                            <w:ins w:id="1427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428" w:author="Anton Shatkovskiy" w:date="2024-05-29T17:47:00Z">
                              <w:rPr>
                                <w:ins w:id="1429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30" w:author="Anton Shatkovskiy" w:date="2024-05-29T17:37:00Z"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43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    }</w:t>
                          </w:r>
                        </w:ins>
                      </w:p>
                      <w:p w14:paraId="09C9F6EE" w14:textId="77777777" w:rsidR="00151BEA" w:rsidRPr="00151BEA" w:rsidRDefault="00151BEA" w:rsidP="002E1E47">
                        <w:pPr>
                          <w:rPr>
                            <w:ins w:id="1432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433" w:author="Anton Shatkovskiy" w:date="2024-05-29T17:47:00Z">
                              <w:rPr>
                                <w:ins w:id="1434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35" w:author="Anton Shatkovskiy" w:date="2024-05-29T17:37:00Z"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43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],</w:t>
                          </w:r>
                        </w:ins>
                      </w:p>
                      <w:p w14:paraId="2412C0CF" w14:textId="77777777" w:rsidR="00151BEA" w:rsidRPr="00151BEA" w:rsidRDefault="00151BEA" w:rsidP="002E1E47">
                        <w:pPr>
                          <w:rPr>
                            <w:ins w:id="1437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438" w:author="Anton Shatkovskiy" w:date="2024-05-29T17:47:00Z">
                              <w:rPr>
                                <w:ins w:id="1439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40" w:author="Anton Shatkovskiy" w:date="2024-05-29T17:37:00Z"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441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    "status": "</w:t>
                          </w:r>
                          <w:r w:rsidRPr="003809A7">
                            <w:rPr>
                              <w:rFonts w:ascii="Courier New" w:hAnsi="Courier New" w:cs="Courier New"/>
                              <w:sz w:val="18"/>
                              <w:szCs w:val="18"/>
                              <w:rPrChange w:id="1442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ДЕЙСТВУЮЩЕЕ</w:t>
                          </w:r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44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"</w:t>
                          </w:r>
                        </w:ins>
                      </w:p>
                      <w:p w14:paraId="7E7B8F73" w14:textId="77777777" w:rsidR="00151BEA" w:rsidRPr="00151BEA" w:rsidRDefault="00151BEA" w:rsidP="002E1E47">
                        <w:pPr>
                          <w:rPr>
                            <w:ins w:id="1444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445" w:author="Anton Shatkovskiy" w:date="2024-05-29T17:47:00Z">
                              <w:rPr>
                                <w:ins w:id="1446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47" w:author="Anton Shatkovskiy" w:date="2024-05-29T17:37:00Z"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448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},</w:t>
                          </w:r>
                        </w:ins>
                      </w:p>
                      <w:p w14:paraId="653B2F34" w14:textId="77777777" w:rsidR="00151BEA" w:rsidRPr="00151BEA" w:rsidRDefault="00151BEA" w:rsidP="002E1E47">
                        <w:pPr>
                          <w:rPr>
                            <w:ins w:id="1449" w:author="Anton Shatkovskiy" w:date="2024-05-29T17:37:00Z"/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450" w:author="Anton Shatkovskiy" w:date="2024-05-29T17:47:00Z">
                              <w:rPr>
                                <w:ins w:id="1451" w:author="Anton Shatkovskiy" w:date="2024-05-29T17:37:00Z"/>
                                <w:rFonts w:ascii="Courier New" w:hAnsi="Courier New" w:cs="Courier New"/>
                              </w:rPr>
                            </w:rPrChange>
                          </w:rPr>
                        </w:pPr>
                        <w:ins w:id="1452" w:author="Anton Shatkovskiy" w:date="2024-05-29T17:37:00Z"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453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 xml:space="preserve">    "success": true</w:t>
                          </w:r>
                        </w:ins>
                      </w:p>
                      <w:p w14:paraId="58AF18FC" w14:textId="2A8EC49E" w:rsidR="00151BEA" w:rsidRPr="00151BEA" w:rsidRDefault="00151BEA" w:rsidP="002E1E47">
                        <w:pPr>
                          <w:rPr>
                            <w:rFonts w:ascii="Courier New" w:hAnsi="Courier New" w:cs="Courier New"/>
                            <w:sz w:val="18"/>
                            <w:szCs w:val="18"/>
                            <w:lang w:val="en-US"/>
                            <w:rPrChange w:id="1454" w:author="Anton Shatkovskiy" w:date="2024-05-29T17:47:00Z">
                              <w:rPr/>
                            </w:rPrChange>
                          </w:rPr>
                        </w:pPr>
                        <w:ins w:id="1455" w:author="Anton Shatkovskiy" w:date="2024-05-29T17:37:00Z">
                          <w:r w:rsidRPr="00151BEA">
                            <w:rPr>
                              <w:rFonts w:ascii="Courier New" w:hAnsi="Courier New" w:cs="Courier New"/>
                              <w:sz w:val="18"/>
                              <w:szCs w:val="18"/>
                              <w:lang w:val="en-US"/>
                              <w:rPrChange w:id="1456" w:author="Anton Shatkovskiy" w:date="2024-05-29T17:47:00Z">
                                <w:rPr>
                                  <w:rFonts w:ascii="Courier New" w:hAnsi="Courier New" w:cs="Courier New"/>
                                </w:rPr>
                              </w:rPrChange>
                            </w:rPr>
                            <w:t>}</w:t>
                          </w:r>
                        </w:ins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  <w:ins w:id="1457" w:author="Anton Shatkovskiy" w:date="2024-05-23T16:52:00Z">
        <w:r w:rsidR="00DE435D">
          <w:rPr>
            <w:b/>
            <w:sz w:val="26"/>
            <w:szCs w:val="26"/>
          </w:rPr>
          <w:t>Пример ответа сервера:</w:t>
        </w:r>
      </w:ins>
    </w:p>
    <w:p w14:paraId="6D70FFFE" w14:textId="50B21FAA" w:rsidR="002E1E47" w:rsidRDefault="002E1E47" w:rsidP="00CE10A7">
      <w:pPr>
        <w:pStyle w:val="10"/>
        <w:rPr>
          <w:ins w:id="1458" w:author="Anton Shatkovskiy" w:date="2024-05-29T17:36:00Z"/>
          <w:sz w:val="26"/>
          <w:szCs w:val="26"/>
        </w:rPr>
      </w:pPr>
    </w:p>
    <w:p w14:paraId="2BD7B33D" w14:textId="0D040647" w:rsidR="002E1E47" w:rsidRDefault="002E1E47" w:rsidP="00CE10A7">
      <w:pPr>
        <w:pStyle w:val="10"/>
        <w:rPr>
          <w:ins w:id="1459" w:author="Anton Shatkovskiy" w:date="2024-05-29T17:36:00Z"/>
          <w:sz w:val="26"/>
          <w:szCs w:val="26"/>
        </w:rPr>
      </w:pPr>
    </w:p>
    <w:p w14:paraId="6E718079" w14:textId="135A8205" w:rsidR="002E1E47" w:rsidRDefault="002E1E47" w:rsidP="00CE10A7">
      <w:pPr>
        <w:pStyle w:val="10"/>
        <w:rPr>
          <w:ins w:id="1460" w:author="Anton Shatkovskiy" w:date="2024-05-29T17:36:00Z"/>
          <w:sz w:val="26"/>
          <w:szCs w:val="26"/>
        </w:rPr>
      </w:pPr>
    </w:p>
    <w:p w14:paraId="123AA833" w14:textId="6F5370B6" w:rsidR="002E1E47" w:rsidRDefault="002E1E47" w:rsidP="00CE10A7">
      <w:pPr>
        <w:pStyle w:val="10"/>
        <w:rPr>
          <w:ins w:id="1461" w:author="Anton Shatkovskiy" w:date="2024-05-29T17:36:00Z"/>
          <w:sz w:val="26"/>
          <w:szCs w:val="26"/>
        </w:rPr>
      </w:pPr>
    </w:p>
    <w:p w14:paraId="6F17DB31" w14:textId="0140E85B" w:rsidR="002E1E47" w:rsidRDefault="002E1E47" w:rsidP="00CE10A7">
      <w:pPr>
        <w:pStyle w:val="10"/>
        <w:rPr>
          <w:ins w:id="1462" w:author="Anton Shatkovskiy" w:date="2024-05-29T17:36:00Z"/>
          <w:sz w:val="26"/>
          <w:szCs w:val="26"/>
        </w:rPr>
      </w:pPr>
    </w:p>
    <w:p w14:paraId="321EA0C9" w14:textId="5C0AFB90" w:rsidR="002E1E47" w:rsidRDefault="002E1E47" w:rsidP="00CE10A7">
      <w:pPr>
        <w:pStyle w:val="10"/>
        <w:rPr>
          <w:ins w:id="1463" w:author="Anton Shatkovskiy" w:date="2024-05-29T17:36:00Z"/>
          <w:sz w:val="26"/>
          <w:szCs w:val="26"/>
        </w:rPr>
      </w:pPr>
    </w:p>
    <w:p w14:paraId="2C619FAA" w14:textId="3836FE8C" w:rsidR="002E1E47" w:rsidRDefault="002E1E47" w:rsidP="00CE10A7">
      <w:pPr>
        <w:pStyle w:val="10"/>
        <w:rPr>
          <w:ins w:id="1464" w:author="Anton Shatkovskiy" w:date="2024-05-29T17:36:00Z"/>
          <w:sz w:val="26"/>
          <w:szCs w:val="26"/>
        </w:rPr>
      </w:pPr>
    </w:p>
    <w:p w14:paraId="30D006C5" w14:textId="37A0791A" w:rsidR="002E1E47" w:rsidRDefault="002E1E47" w:rsidP="00CE10A7">
      <w:pPr>
        <w:pStyle w:val="10"/>
        <w:rPr>
          <w:ins w:id="1465" w:author="Anton Shatkovskiy" w:date="2024-05-29T17:36:00Z"/>
          <w:sz w:val="26"/>
          <w:szCs w:val="26"/>
        </w:rPr>
      </w:pPr>
    </w:p>
    <w:p w14:paraId="2252A381" w14:textId="57574329" w:rsidR="002E1E47" w:rsidRDefault="002E1E47" w:rsidP="00CE10A7">
      <w:pPr>
        <w:pStyle w:val="10"/>
        <w:rPr>
          <w:ins w:id="1466" w:author="Anton Shatkovskiy" w:date="2024-05-29T17:36:00Z"/>
          <w:sz w:val="26"/>
          <w:szCs w:val="26"/>
        </w:rPr>
      </w:pPr>
    </w:p>
    <w:p w14:paraId="49B857AE" w14:textId="40089B9B" w:rsidR="002E1E47" w:rsidRDefault="002E1E47" w:rsidP="00CE10A7">
      <w:pPr>
        <w:pStyle w:val="10"/>
        <w:rPr>
          <w:ins w:id="1467" w:author="Anton Shatkovskiy" w:date="2024-05-29T17:36:00Z"/>
          <w:sz w:val="26"/>
          <w:szCs w:val="26"/>
        </w:rPr>
      </w:pPr>
    </w:p>
    <w:p w14:paraId="25466AA4" w14:textId="1975ED8C" w:rsidR="002E1E47" w:rsidRDefault="002E1E47" w:rsidP="00CE10A7">
      <w:pPr>
        <w:pStyle w:val="10"/>
        <w:rPr>
          <w:ins w:id="1468" w:author="Anton Shatkovskiy" w:date="2024-05-29T17:36:00Z"/>
          <w:sz w:val="26"/>
          <w:szCs w:val="26"/>
        </w:rPr>
      </w:pPr>
    </w:p>
    <w:p w14:paraId="5C26D0C6" w14:textId="58242F9E" w:rsidR="002E1E47" w:rsidRDefault="002E1E47" w:rsidP="00CE10A7">
      <w:pPr>
        <w:pStyle w:val="10"/>
        <w:rPr>
          <w:ins w:id="1469" w:author="Anton Shatkovskiy" w:date="2024-05-29T17:36:00Z"/>
          <w:sz w:val="26"/>
          <w:szCs w:val="26"/>
        </w:rPr>
      </w:pPr>
    </w:p>
    <w:p w14:paraId="7F43AB9E" w14:textId="621BC9D4" w:rsidR="002E1E47" w:rsidRDefault="002E1E47" w:rsidP="00CE10A7">
      <w:pPr>
        <w:pStyle w:val="10"/>
        <w:rPr>
          <w:ins w:id="1470" w:author="Anton Shatkovskiy" w:date="2024-05-29T17:36:00Z"/>
          <w:sz w:val="26"/>
          <w:szCs w:val="26"/>
        </w:rPr>
      </w:pPr>
    </w:p>
    <w:p w14:paraId="5F1AA68D" w14:textId="1C745594" w:rsidR="002E1E47" w:rsidRDefault="002E1E47" w:rsidP="00CE10A7">
      <w:pPr>
        <w:pStyle w:val="10"/>
        <w:rPr>
          <w:ins w:id="1471" w:author="Anton Shatkovskiy" w:date="2024-05-29T17:36:00Z"/>
          <w:sz w:val="26"/>
          <w:szCs w:val="26"/>
        </w:rPr>
      </w:pPr>
    </w:p>
    <w:p w14:paraId="3603C6E3" w14:textId="49F1CE2D" w:rsidR="002E1E47" w:rsidRDefault="002E1E47" w:rsidP="00CE10A7">
      <w:pPr>
        <w:pStyle w:val="10"/>
        <w:rPr>
          <w:ins w:id="1472" w:author="Anton Shatkovskiy" w:date="2024-05-29T17:36:00Z"/>
          <w:sz w:val="26"/>
          <w:szCs w:val="26"/>
        </w:rPr>
      </w:pPr>
    </w:p>
    <w:p w14:paraId="5C7F7AC6" w14:textId="2195E363" w:rsidR="002E1E47" w:rsidRDefault="002E1E47" w:rsidP="00CE10A7">
      <w:pPr>
        <w:pStyle w:val="10"/>
        <w:rPr>
          <w:ins w:id="1473" w:author="Anton Shatkovskiy" w:date="2024-05-29T17:36:00Z"/>
          <w:sz w:val="26"/>
          <w:szCs w:val="26"/>
        </w:rPr>
      </w:pPr>
    </w:p>
    <w:p w14:paraId="0E40FE32" w14:textId="6E64849A" w:rsidR="002E1E47" w:rsidRDefault="002E1E47" w:rsidP="00CE10A7">
      <w:pPr>
        <w:pStyle w:val="10"/>
        <w:rPr>
          <w:ins w:id="1474" w:author="Anton Shatkovskiy" w:date="2024-05-29T17:36:00Z"/>
          <w:sz w:val="26"/>
          <w:szCs w:val="26"/>
        </w:rPr>
      </w:pPr>
    </w:p>
    <w:p w14:paraId="213FE9E1" w14:textId="2BFC1FCD" w:rsidR="002E1E47" w:rsidRDefault="002E1E47" w:rsidP="00CE10A7">
      <w:pPr>
        <w:pStyle w:val="10"/>
        <w:rPr>
          <w:ins w:id="1475" w:author="Anton Shatkovskiy" w:date="2024-05-29T17:36:00Z"/>
          <w:sz w:val="26"/>
          <w:szCs w:val="26"/>
        </w:rPr>
      </w:pPr>
    </w:p>
    <w:p w14:paraId="025CC4C2" w14:textId="3BF4EC51" w:rsidR="002E1E47" w:rsidRDefault="002E1E47" w:rsidP="00CE10A7">
      <w:pPr>
        <w:pStyle w:val="10"/>
        <w:rPr>
          <w:ins w:id="1476" w:author="Anton Shatkovskiy" w:date="2024-05-29T17:36:00Z"/>
          <w:sz w:val="26"/>
          <w:szCs w:val="26"/>
        </w:rPr>
      </w:pPr>
    </w:p>
    <w:p w14:paraId="3E1AAEDA" w14:textId="20B2C05B" w:rsidR="002E1E47" w:rsidRDefault="002E1E47" w:rsidP="00CE10A7">
      <w:pPr>
        <w:pStyle w:val="10"/>
        <w:rPr>
          <w:ins w:id="1477" w:author="Anton Shatkovskiy" w:date="2024-05-29T17:36:00Z"/>
          <w:sz w:val="26"/>
          <w:szCs w:val="26"/>
        </w:rPr>
      </w:pPr>
    </w:p>
    <w:p w14:paraId="048A30C3" w14:textId="447D6A2D" w:rsidR="002E1E47" w:rsidRDefault="002E1E47" w:rsidP="00CE10A7">
      <w:pPr>
        <w:pStyle w:val="10"/>
        <w:rPr>
          <w:ins w:id="1478" w:author="Anton Shatkovskiy" w:date="2024-05-29T17:36:00Z"/>
          <w:sz w:val="26"/>
          <w:szCs w:val="26"/>
        </w:rPr>
      </w:pPr>
    </w:p>
    <w:p w14:paraId="1A5F292D" w14:textId="4FBB5B3E" w:rsidR="002E1E47" w:rsidRDefault="002E1E47" w:rsidP="00CE10A7">
      <w:pPr>
        <w:pStyle w:val="10"/>
        <w:rPr>
          <w:ins w:id="1479" w:author="Anton Shatkovskiy" w:date="2024-05-29T17:36:00Z"/>
          <w:sz w:val="26"/>
          <w:szCs w:val="26"/>
        </w:rPr>
      </w:pPr>
    </w:p>
    <w:p w14:paraId="61A846B1" w14:textId="0FACE718" w:rsidR="002E1E47" w:rsidRDefault="002E1E47" w:rsidP="00CE10A7">
      <w:pPr>
        <w:pStyle w:val="10"/>
        <w:rPr>
          <w:ins w:id="1480" w:author="Anton Shatkovskiy" w:date="2024-05-29T17:36:00Z"/>
          <w:sz w:val="26"/>
          <w:szCs w:val="26"/>
        </w:rPr>
      </w:pPr>
    </w:p>
    <w:p w14:paraId="772A41AE" w14:textId="2B26B8BB" w:rsidR="002E1E47" w:rsidRDefault="002E1E47" w:rsidP="00CE10A7">
      <w:pPr>
        <w:pStyle w:val="10"/>
        <w:rPr>
          <w:ins w:id="1481" w:author="Anton Shatkovskiy" w:date="2024-05-29T17:36:00Z"/>
          <w:sz w:val="26"/>
          <w:szCs w:val="26"/>
        </w:rPr>
      </w:pPr>
    </w:p>
    <w:p w14:paraId="0789B5FA" w14:textId="4916FBB5" w:rsidR="002E1E47" w:rsidRDefault="002E1E47" w:rsidP="00CE10A7">
      <w:pPr>
        <w:pStyle w:val="10"/>
        <w:rPr>
          <w:ins w:id="1482" w:author="Anton Shatkovskiy" w:date="2024-05-29T17:36:00Z"/>
          <w:sz w:val="26"/>
          <w:szCs w:val="26"/>
        </w:rPr>
      </w:pPr>
    </w:p>
    <w:p w14:paraId="11C317F6" w14:textId="047AFD9B" w:rsidR="002E1E47" w:rsidRDefault="002E1E47" w:rsidP="00CE10A7">
      <w:pPr>
        <w:pStyle w:val="10"/>
        <w:rPr>
          <w:ins w:id="1483" w:author="Anton Shatkovskiy" w:date="2024-05-29T17:36:00Z"/>
          <w:sz w:val="26"/>
          <w:szCs w:val="26"/>
        </w:rPr>
      </w:pPr>
    </w:p>
    <w:p w14:paraId="7D5FD07D" w14:textId="5FCE398E" w:rsidR="002E1E47" w:rsidRDefault="002E1E47" w:rsidP="00CE10A7">
      <w:pPr>
        <w:pStyle w:val="10"/>
        <w:rPr>
          <w:ins w:id="1484" w:author="Anton Shatkovskiy" w:date="2024-05-29T17:36:00Z"/>
          <w:sz w:val="26"/>
          <w:szCs w:val="26"/>
        </w:rPr>
      </w:pPr>
    </w:p>
    <w:p w14:paraId="21B10210" w14:textId="1EA8EB91" w:rsidR="000E02A2" w:rsidRPr="00CE10A7" w:rsidRDefault="000E02A2" w:rsidP="00CD7C07">
      <w:pPr>
        <w:pStyle w:val="10"/>
        <w:ind w:firstLine="708"/>
        <w:rPr>
          <w:ins w:id="1485" w:author="Anton Shatkovskiy" w:date="2024-05-23T15:29:00Z"/>
          <w:sz w:val="26"/>
          <w:szCs w:val="26"/>
        </w:rPr>
      </w:pPr>
    </w:p>
    <w:p w14:paraId="5161E5A7" w14:textId="33B4188D" w:rsidR="000E02A2" w:rsidRPr="00CE10A7" w:rsidRDefault="000E02A2" w:rsidP="00CD7C07">
      <w:pPr>
        <w:pStyle w:val="10"/>
        <w:ind w:firstLine="708"/>
        <w:rPr>
          <w:ins w:id="1486" w:author="Anton Shatkovskiy" w:date="2024-05-23T15:29:00Z"/>
          <w:sz w:val="26"/>
          <w:szCs w:val="26"/>
        </w:rPr>
      </w:pPr>
    </w:p>
    <w:p w14:paraId="1F1EADBE" w14:textId="36FC3212" w:rsidR="000E02A2" w:rsidRDefault="000E02A2" w:rsidP="00CD7C07">
      <w:pPr>
        <w:pStyle w:val="10"/>
        <w:ind w:firstLine="708"/>
        <w:rPr>
          <w:sz w:val="26"/>
          <w:szCs w:val="26"/>
        </w:rPr>
      </w:pPr>
    </w:p>
    <w:p w14:paraId="1C0D4922" w14:textId="5DBA1584" w:rsidR="003414A5" w:rsidRPr="003414A5" w:rsidRDefault="003414A5" w:rsidP="003414A5">
      <w:pPr>
        <w:pStyle w:val="10"/>
        <w:rPr>
          <w:b/>
          <w:sz w:val="26"/>
          <w:szCs w:val="26"/>
        </w:rPr>
      </w:pPr>
      <w:r w:rsidRPr="003414A5">
        <w:rPr>
          <w:b/>
          <w:sz w:val="26"/>
          <w:szCs w:val="26"/>
        </w:rPr>
        <w:lastRenderedPageBreak/>
        <w:t>Ошибки и коды ответов</w:t>
      </w:r>
      <w:r w:rsidR="00062F50">
        <w:rPr>
          <w:b/>
          <w:sz w:val="26"/>
          <w:szCs w:val="26"/>
        </w:rPr>
        <w:t>:</w:t>
      </w:r>
    </w:p>
    <w:p w14:paraId="0419ACDE" w14:textId="7DC93E97" w:rsidR="003414A5" w:rsidRDefault="00062F50" w:rsidP="00062F50">
      <w:pPr>
        <w:pStyle w:val="10"/>
        <w:rPr>
          <w:sz w:val="26"/>
          <w:szCs w:val="26"/>
        </w:rPr>
      </w:pPr>
      <w:r w:rsidRPr="00062F50">
        <w:rPr>
          <w:sz w:val="26"/>
          <w:szCs w:val="26"/>
        </w:rPr>
        <w:t>API использует информирование при помощи кодов ответов.</w:t>
      </w:r>
    </w:p>
    <w:p w14:paraId="428A9633" w14:textId="1F4CDB61" w:rsidR="000E02A2" w:rsidRDefault="000C0D82" w:rsidP="00062F50">
      <w:pPr>
        <w:pStyle w:val="10"/>
        <w:rPr>
          <w:sz w:val="26"/>
          <w:szCs w:val="26"/>
        </w:rPr>
      </w:pPr>
      <w:r w:rsidRPr="00062F50">
        <w:rPr>
          <w:sz w:val="26"/>
          <w:szCs w:val="26"/>
        </w:rPr>
        <w:t xml:space="preserve">Если </w:t>
      </w:r>
      <w:r w:rsidR="00062F50">
        <w:rPr>
          <w:sz w:val="26"/>
          <w:szCs w:val="26"/>
        </w:rPr>
        <w:t>в запросе присутствуют ошибки</w:t>
      </w:r>
      <w:r w:rsidRPr="00062F50">
        <w:rPr>
          <w:sz w:val="26"/>
          <w:szCs w:val="26"/>
        </w:rPr>
        <w:t>,</w:t>
      </w:r>
      <w:r w:rsidR="00062F50">
        <w:rPr>
          <w:sz w:val="26"/>
          <w:szCs w:val="26"/>
        </w:rPr>
        <w:t xml:space="preserve"> к примеру не корректно указан ИНН,</w:t>
      </w:r>
      <w:r w:rsidRPr="00062F50">
        <w:rPr>
          <w:sz w:val="26"/>
          <w:szCs w:val="26"/>
        </w:rPr>
        <w:t xml:space="preserve"> то возможны ответы с кодом 500:</w:t>
      </w:r>
    </w:p>
    <w:p w14:paraId="68E75565" w14:textId="0C4E814A" w:rsidR="00062F50" w:rsidRPr="00062F50" w:rsidRDefault="00062F50" w:rsidP="00062F50">
      <w:pPr>
        <w:pStyle w:val="10"/>
        <w:rPr>
          <w:sz w:val="26"/>
          <w:szCs w:val="26"/>
        </w:rPr>
      </w:pPr>
      <w:ins w:id="1487" w:author="Anton Shatkovskiy" w:date="2024-05-29T17:34:00Z">
        <w:r>
          <w:rPr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82816" behindDoc="0" locked="0" layoutInCell="1" allowOverlap="1" wp14:anchorId="0BDC8973" wp14:editId="3AC2B1D9">
                  <wp:simplePos x="0" y="0"/>
                  <wp:positionH relativeFrom="margin">
                    <wp:align>center</wp:align>
                  </wp:positionH>
                  <wp:positionV relativeFrom="paragraph">
                    <wp:posOffset>7188</wp:posOffset>
                  </wp:positionV>
                  <wp:extent cx="6512119" cy="994868"/>
                  <wp:effectExtent l="0" t="0" r="3175" b="0"/>
                  <wp:wrapNone/>
                  <wp:docPr id="45" name="Надпись 4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6512119" cy="99486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508319C" w14:textId="77777777" w:rsidR="00062F50" w:rsidRPr="00062F50" w:rsidRDefault="00062F50" w:rsidP="00062F50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{</w:t>
                              </w:r>
                            </w:p>
                            <w:p w14:paraId="4663F6E0" w14:textId="77777777" w:rsidR="00062F50" w:rsidRPr="00062F50" w:rsidRDefault="00062F50" w:rsidP="00062F50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 xml:space="preserve">    "</w:t>
                              </w:r>
                              <w:proofErr w:type="spellStart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errorText</w:t>
                              </w:r>
                              <w:proofErr w:type="spellEnd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": "Отсутствует требуемый параметр",</w:t>
                              </w:r>
                            </w:p>
                            <w:p w14:paraId="0402DAFA" w14:textId="77777777" w:rsidR="00062F50" w:rsidRPr="00062F50" w:rsidRDefault="00062F50" w:rsidP="00062F50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 xml:space="preserve">    "</w:t>
                              </w:r>
                              <w:proofErr w:type="spellStart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success</w:t>
                              </w:r>
                              <w:proofErr w:type="spellEnd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 xml:space="preserve">": </w:t>
                              </w:r>
                              <w:proofErr w:type="spellStart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false</w:t>
                              </w:r>
                              <w:proofErr w:type="spellEnd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,</w:t>
                              </w:r>
                            </w:p>
                            <w:p w14:paraId="7C975600" w14:textId="77777777" w:rsidR="00062F50" w:rsidRPr="00062F50" w:rsidRDefault="00062F50" w:rsidP="00062F50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 xml:space="preserve">    "</w:t>
                              </w:r>
                              <w:proofErr w:type="spellStart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errorCode</w:t>
                              </w:r>
                              <w:proofErr w:type="spellEnd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": -500</w:t>
                              </w:r>
                            </w:p>
                            <w:p w14:paraId="1F085351" w14:textId="54CB2C25" w:rsidR="00062F50" w:rsidRPr="00EE3DC2" w:rsidRDefault="00062F50" w:rsidP="00062F50">
                              <w:pPr>
                                <w:rPr>
                                  <w:rFonts w:ascii="Courier New" w:hAnsi="Courier New" w:cs="Courier New"/>
                                  <w:rPrChange w:id="1488" w:author="Anton Shatkovskiy" w:date="2024-05-29T17:30:00Z">
                                    <w:rPr/>
                                  </w:rPrChange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0BDC8973" id="Надпись 45" o:spid="_x0000_s1031" type="#_x0000_t202" style="position:absolute;left:0;text-align:left;margin-left:0;margin-top:.55pt;width:512.75pt;height:78.3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" fillcolor="#deeaf6 [660]" stroked="f" strokeweight=".5pt">
                  <v:textbox>
                    <w:txbxContent>
                      <w:p w14:paraId="2508319C" w14:textId="77777777" w:rsidR="00062F50" w:rsidRPr="00062F50" w:rsidRDefault="00062F50" w:rsidP="00062F50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{</w:t>
                        </w:r>
                      </w:p>
                      <w:p w14:paraId="4663F6E0" w14:textId="77777777" w:rsidR="00062F50" w:rsidRPr="00062F50" w:rsidRDefault="00062F50" w:rsidP="00062F50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 xml:space="preserve">    "</w:t>
                        </w:r>
                        <w:proofErr w:type="spellStart"/>
                        <w:r w:rsidRPr="00062F50">
                          <w:rPr>
                            <w:rFonts w:ascii="Courier New" w:hAnsi="Courier New" w:cs="Courier New"/>
                          </w:rPr>
                          <w:t>errorText</w:t>
                        </w:r>
                        <w:proofErr w:type="spellEnd"/>
                        <w:r w:rsidRPr="00062F50">
                          <w:rPr>
                            <w:rFonts w:ascii="Courier New" w:hAnsi="Courier New" w:cs="Courier New"/>
                          </w:rPr>
                          <w:t>": "Отсутствует требуемый параметр",</w:t>
                        </w:r>
                      </w:p>
                      <w:p w14:paraId="0402DAFA" w14:textId="77777777" w:rsidR="00062F50" w:rsidRPr="00062F50" w:rsidRDefault="00062F50" w:rsidP="00062F50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 xml:space="preserve">    "</w:t>
                        </w:r>
                        <w:proofErr w:type="spellStart"/>
                        <w:r w:rsidRPr="00062F50">
                          <w:rPr>
                            <w:rFonts w:ascii="Courier New" w:hAnsi="Courier New" w:cs="Courier New"/>
                          </w:rPr>
                          <w:t>success</w:t>
                        </w:r>
                        <w:proofErr w:type="spellEnd"/>
                        <w:r w:rsidRPr="00062F50">
                          <w:rPr>
                            <w:rFonts w:ascii="Courier New" w:hAnsi="Courier New" w:cs="Courier New"/>
                          </w:rPr>
                          <w:t xml:space="preserve">": </w:t>
                        </w:r>
                        <w:proofErr w:type="spellStart"/>
                        <w:r w:rsidRPr="00062F50">
                          <w:rPr>
                            <w:rFonts w:ascii="Courier New" w:hAnsi="Courier New" w:cs="Courier New"/>
                          </w:rPr>
                          <w:t>false</w:t>
                        </w:r>
                        <w:proofErr w:type="spellEnd"/>
                        <w:r w:rsidRPr="00062F50">
                          <w:rPr>
                            <w:rFonts w:ascii="Courier New" w:hAnsi="Courier New" w:cs="Courier New"/>
                          </w:rPr>
                          <w:t>,</w:t>
                        </w:r>
                      </w:p>
                      <w:p w14:paraId="7C975600" w14:textId="77777777" w:rsidR="00062F50" w:rsidRPr="00062F50" w:rsidRDefault="00062F50" w:rsidP="00062F50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 xml:space="preserve">    "</w:t>
                        </w:r>
                        <w:proofErr w:type="spellStart"/>
                        <w:r w:rsidRPr="00062F50">
                          <w:rPr>
                            <w:rFonts w:ascii="Courier New" w:hAnsi="Courier New" w:cs="Courier New"/>
                          </w:rPr>
                          <w:t>errorCode</w:t>
                        </w:r>
                        <w:proofErr w:type="spellEnd"/>
                        <w:r w:rsidRPr="00062F50">
                          <w:rPr>
                            <w:rFonts w:ascii="Courier New" w:hAnsi="Courier New" w:cs="Courier New"/>
                          </w:rPr>
                          <w:t>": -500</w:t>
                        </w:r>
                      </w:p>
                      <w:p w14:paraId="1F085351" w14:textId="54CB2C25" w:rsidR="00062F50" w:rsidRPr="00EE3DC2" w:rsidRDefault="00062F50" w:rsidP="00062F50">
                        <w:pPr>
                          <w:rPr>
                            <w:rFonts w:ascii="Courier New" w:hAnsi="Courier New" w:cs="Courier New"/>
                            <w:rPrChange w:id="1489" w:author="Anton Shatkovskiy" w:date="2024-05-29T17:30:00Z">
                              <w:rPr/>
                            </w:rPrChange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}</w:t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</w:p>
    <w:p w14:paraId="29E7FD24" w14:textId="315B852A" w:rsidR="003414A5" w:rsidRDefault="003414A5" w:rsidP="00CD7C07">
      <w:pPr>
        <w:pStyle w:val="10"/>
        <w:ind w:firstLine="708"/>
        <w:rPr>
          <w:rFonts w:asciiTheme="minorHAnsi" w:hAnsiTheme="minorHAnsi"/>
          <w:sz w:val="26"/>
          <w:szCs w:val="26"/>
        </w:rPr>
      </w:pPr>
    </w:p>
    <w:p w14:paraId="0305764A" w14:textId="77777777" w:rsidR="003414A5" w:rsidRDefault="003414A5" w:rsidP="003414A5">
      <w:pPr>
        <w:pStyle w:val="10"/>
        <w:rPr>
          <w:ins w:id="1490" w:author="Anton Shatkovskiy" w:date="2024-05-23T17:01:00Z"/>
          <w:sz w:val="26"/>
          <w:szCs w:val="26"/>
        </w:rPr>
      </w:pPr>
    </w:p>
    <w:p w14:paraId="4C362A06" w14:textId="77777777" w:rsidR="00062F50" w:rsidRDefault="00062F50" w:rsidP="003414A5">
      <w:pPr>
        <w:pStyle w:val="10"/>
        <w:rPr>
          <w:sz w:val="26"/>
          <w:szCs w:val="26"/>
        </w:rPr>
      </w:pPr>
    </w:p>
    <w:p w14:paraId="19E1FEDA" w14:textId="04D721BE" w:rsidR="003414A5" w:rsidRPr="00062F50" w:rsidRDefault="00062F50" w:rsidP="003414A5">
      <w:pPr>
        <w:pStyle w:val="10"/>
        <w:rPr>
          <w:ins w:id="1491" w:author="Anton Shatkovskiy" w:date="2024-05-23T17:01:00Z"/>
          <w:sz w:val="26"/>
          <w:szCs w:val="26"/>
        </w:rPr>
      </w:pPr>
      <w:ins w:id="1492" w:author="Anton Shatkovskiy" w:date="2024-05-29T17:34:00Z">
        <w:r>
          <w:rPr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84864" behindDoc="0" locked="0" layoutInCell="1" allowOverlap="1" wp14:anchorId="2D1F8D18" wp14:editId="5263F335">
                  <wp:simplePos x="0" y="0"/>
                  <wp:positionH relativeFrom="margin">
                    <wp:align>center</wp:align>
                  </wp:positionH>
                  <wp:positionV relativeFrom="paragraph">
                    <wp:posOffset>284480</wp:posOffset>
                  </wp:positionV>
                  <wp:extent cx="6512119" cy="833933"/>
                  <wp:effectExtent l="0" t="0" r="3175" b="4445"/>
                  <wp:wrapNone/>
                  <wp:docPr id="47" name="Надпись 4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6512119" cy="833933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1DD4789" w14:textId="77777777" w:rsidR="00062F50" w:rsidRPr="00062F50" w:rsidRDefault="00062F50" w:rsidP="00062F50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{</w:t>
                              </w:r>
                            </w:p>
                            <w:p w14:paraId="310E4509" w14:textId="77777777" w:rsidR="00062F50" w:rsidRPr="00062F50" w:rsidRDefault="00062F50" w:rsidP="00062F50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 xml:space="preserve">    "</w:t>
                              </w:r>
                              <w:proofErr w:type="spellStart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result</w:t>
                              </w:r>
                              <w:proofErr w:type="spellEnd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": {},</w:t>
                              </w:r>
                            </w:p>
                            <w:p w14:paraId="0B7B4430" w14:textId="77777777" w:rsidR="00062F50" w:rsidRPr="00062F50" w:rsidRDefault="00062F50" w:rsidP="00062F50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 xml:space="preserve">    "</w:t>
                              </w:r>
                              <w:proofErr w:type="spellStart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success</w:t>
                              </w:r>
                              <w:proofErr w:type="spellEnd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 xml:space="preserve">": </w:t>
                              </w:r>
                              <w:proofErr w:type="spellStart"/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true</w:t>
                              </w:r>
                              <w:proofErr w:type="spellEnd"/>
                            </w:p>
                            <w:p w14:paraId="62D66F31" w14:textId="12F397B8" w:rsidR="00062F50" w:rsidRPr="00EE3DC2" w:rsidRDefault="00062F50" w:rsidP="00062F50">
                              <w:pPr>
                                <w:rPr>
                                  <w:rFonts w:ascii="Courier New" w:hAnsi="Courier New" w:cs="Courier New"/>
                                  <w:rPrChange w:id="1493" w:author="Anton Shatkovskiy" w:date="2024-05-29T17:30:00Z">
                                    <w:rPr/>
                                  </w:rPrChange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2D1F8D18" id="Надпись 47" o:spid="_x0000_s1032" type="#_x0000_t202" style="position:absolute;left:0;text-align:left;margin-left:0;margin-top:22.4pt;width:512.75pt;height:65.65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" fillcolor="#deeaf6 [660]" stroked="f" strokeweight=".5pt">
                  <v:textbox>
                    <w:txbxContent>
                      <w:p w14:paraId="51DD4789" w14:textId="77777777" w:rsidR="00062F50" w:rsidRPr="00062F50" w:rsidRDefault="00062F50" w:rsidP="00062F50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{</w:t>
                        </w:r>
                      </w:p>
                      <w:p w14:paraId="310E4509" w14:textId="77777777" w:rsidR="00062F50" w:rsidRPr="00062F50" w:rsidRDefault="00062F50" w:rsidP="00062F50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 xml:space="preserve">    "</w:t>
                        </w:r>
                        <w:proofErr w:type="spellStart"/>
                        <w:r w:rsidRPr="00062F50">
                          <w:rPr>
                            <w:rFonts w:ascii="Courier New" w:hAnsi="Courier New" w:cs="Courier New"/>
                          </w:rPr>
                          <w:t>result</w:t>
                        </w:r>
                        <w:proofErr w:type="spellEnd"/>
                        <w:r w:rsidRPr="00062F50">
                          <w:rPr>
                            <w:rFonts w:ascii="Courier New" w:hAnsi="Courier New" w:cs="Courier New"/>
                          </w:rPr>
                          <w:t>": {},</w:t>
                        </w:r>
                      </w:p>
                      <w:p w14:paraId="0B7B4430" w14:textId="77777777" w:rsidR="00062F50" w:rsidRPr="00062F50" w:rsidRDefault="00062F50" w:rsidP="00062F50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 xml:space="preserve">    "</w:t>
                        </w:r>
                        <w:proofErr w:type="spellStart"/>
                        <w:r w:rsidRPr="00062F50">
                          <w:rPr>
                            <w:rFonts w:ascii="Courier New" w:hAnsi="Courier New" w:cs="Courier New"/>
                          </w:rPr>
                          <w:t>success</w:t>
                        </w:r>
                        <w:proofErr w:type="spellEnd"/>
                        <w:r w:rsidRPr="00062F50">
                          <w:rPr>
                            <w:rFonts w:ascii="Courier New" w:hAnsi="Courier New" w:cs="Courier New"/>
                          </w:rPr>
                          <w:t xml:space="preserve">": </w:t>
                        </w:r>
                        <w:proofErr w:type="spellStart"/>
                        <w:r w:rsidRPr="00062F50">
                          <w:rPr>
                            <w:rFonts w:ascii="Courier New" w:hAnsi="Courier New" w:cs="Courier New"/>
                          </w:rPr>
                          <w:t>true</w:t>
                        </w:r>
                        <w:proofErr w:type="spellEnd"/>
                      </w:p>
                      <w:p w14:paraId="62D66F31" w14:textId="12F397B8" w:rsidR="00062F50" w:rsidRPr="00EE3DC2" w:rsidRDefault="00062F50" w:rsidP="00062F50">
                        <w:pPr>
                          <w:rPr>
                            <w:rFonts w:ascii="Courier New" w:hAnsi="Courier New" w:cs="Courier New"/>
                            <w:rPrChange w:id="1494" w:author="Anton Shatkovskiy" w:date="2024-05-29T17:30:00Z">
                              <w:rPr/>
                            </w:rPrChange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}</w:t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  <w:r>
        <w:rPr>
          <w:sz w:val="26"/>
          <w:szCs w:val="26"/>
        </w:rPr>
        <w:t>В случае отсутствия данных в БД возможен следующий ответ:</w:t>
      </w:r>
    </w:p>
    <w:p w14:paraId="0DFAA8F2" w14:textId="6352CD24" w:rsidR="003414A5" w:rsidRPr="00062F50" w:rsidRDefault="003414A5" w:rsidP="003414A5">
      <w:pPr>
        <w:pStyle w:val="10"/>
        <w:rPr>
          <w:ins w:id="1495" w:author="Anton Shatkovskiy" w:date="2024-05-23T17:01:00Z"/>
          <w:sz w:val="26"/>
          <w:szCs w:val="26"/>
        </w:rPr>
      </w:pPr>
    </w:p>
    <w:p w14:paraId="643004C8" w14:textId="77777777" w:rsidR="003414A5" w:rsidRPr="00062F50" w:rsidRDefault="003414A5" w:rsidP="003414A5">
      <w:pPr>
        <w:pStyle w:val="10"/>
        <w:rPr>
          <w:ins w:id="1496" w:author="Anton Shatkovskiy" w:date="2024-05-23T17:01:00Z"/>
          <w:sz w:val="26"/>
          <w:szCs w:val="26"/>
        </w:rPr>
      </w:pPr>
    </w:p>
    <w:p w14:paraId="213467B1" w14:textId="77777777" w:rsidR="003414A5" w:rsidRPr="00062F50" w:rsidRDefault="003414A5" w:rsidP="003414A5">
      <w:pPr>
        <w:pStyle w:val="10"/>
        <w:rPr>
          <w:ins w:id="1497" w:author="Anton Shatkovskiy" w:date="2024-05-23T17:01:00Z"/>
          <w:sz w:val="26"/>
          <w:szCs w:val="26"/>
        </w:rPr>
      </w:pPr>
    </w:p>
    <w:p w14:paraId="727AAE84" w14:textId="223C53C9" w:rsidR="003414A5" w:rsidRDefault="003414A5" w:rsidP="003414A5">
      <w:pPr>
        <w:pStyle w:val="10"/>
        <w:rPr>
          <w:sz w:val="26"/>
          <w:szCs w:val="26"/>
        </w:rPr>
      </w:pPr>
    </w:p>
    <w:p w14:paraId="04FCBE0E" w14:textId="77777777" w:rsidR="00093F38" w:rsidRDefault="00093F38" w:rsidP="00093F38">
      <w:pPr>
        <w:pStyle w:val="10"/>
        <w:rPr>
          <w:b/>
          <w:sz w:val="26"/>
          <w:szCs w:val="26"/>
        </w:rPr>
      </w:pPr>
      <w:ins w:id="1498" w:author="Anton Shatkovskiy" w:date="2024-05-29T17:34:00Z">
        <w:r>
          <w:rPr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86912" behindDoc="0" locked="0" layoutInCell="1" allowOverlap="1" wp14:anchorId="3CF43C6A" wp14:editId="00BE7A7D">
                  <wp:simplePos x="0" y="0"/>
                  <wp:positionH relativeFrom="margin">
                    <wp:align>center</wp:align>
                  </wp:positionH>
                  <wp:positionV relativeFrom="paragraph">
                    <wp:posOffset>276528</wp:posOffset>
                  </wp:positionV>
                  <wp:extent cx="6512119" cy="3606394"/>
                  <wp:effectExtent l="0" t="0" r="3175" b="0"/>
                  <wp:wrapNone/>
                  <wp:docPr id="48" name="Надпись 4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6512119" cy="360639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3D78D1B" w14:textId="77777777" w:rsidR="00093F38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http://localhost:8080/ternanETP/api/dataCompanyIndicators?inn=%20%20&amp;ogrn=1027739609391</w:t>
                              </w:r>
                            </w:p>
                            <w:p w14:paraId="2F4D3A4C" w14:textId="77777777" w:rsidR="00093F38" w:rsidRPr="00062F50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</w:p>
                            <w:p w14:paraId="40C24841" w14:textId="77777777" w:rsidR="00093F38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http://localhost:8080/ternanETP/api/dataCompanyIndicators?inn=null&amp;ogrn=1027739609391</w:t>
                              </w:r>
                            </w:p>
                            <w:p w14:paraId="785ACCDD" w14:textId="77777777" w:rsidR="00093F38" w:rsidRPr="00062F50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</w:p>
                            <w:p w14:paraId="4E721FAA" w14:textId="77777777" w:rsidR="00093F38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http://localhost:8080/ternanETP/api/dataCompanyIndicators?inn=khev%27p0970&amp;ogrn=1027739609391</w:t>
                              </w:r>
                            </w:p>
                            <w:p w14:paraId="0B358D76" w14:textId="77777777" w:rsidR="00093F38" w:rsidRPr="00062F50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</w:p>
                            <w:p w14:paraId="20808D09" w14:textId="77777777" w:rsidR="00093F38" w:rsidRPr="00062F50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http://localhost:8080/ternanETP/api/dataCompanyIndicators?inn=khev%27p0970</w:t>
                              </w:r>
                            </w:p>
                            <w:p w14:paraId="7EAF4957" w14:textId="77777777" w:rsidR="00093F38" w:rsidRPr="00062F50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</w:p>
                            <w:p w14:paraId="259D7BDA" w14:textId="77777777" w:rsidR="00093F38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http://localhost:8080/ternanETP/api/dataCompanyIndicators?inn=7702070139&amp;ogrn=null</w:t>
                              </w:r>
                            </w:p>
                            <w:p w14:paraId="25A52DBE" w14:textId="77777777" w:rsidR="00093F38" w:rsidRPr="00062F50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</w:p>
                            <w:p w14:paraId="5D6EF6BE" w14:textId="0CB31FDD" w:rsidR="00093F38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  <w:r w:rsidRPr="00062F50">
                                <w:rPr>
                                  <w:rFonts w:ascii="Courier New" w:hAnsi="Courier New" w:cs="Courier New"/>
                                </w:rPr>
                                <w:t>http://localhost:8080/ternanETP/api/dataCompanyIndicators?inn=7702070139&amp;ogrn=l2323423423</w:t>
                              </w:r>
                            </w:p>
                            <w:p w14:paraId="4EDA186F" w14:textId="51A30F2F" w:rsidR="00093F38" w:rsidRDefault="00093F38" w:rsidP="00093F38">
                              <w:pPr>
                                <w:rPr>
                                  <w:rFonts w:ascii="Courier New" w:hAnsi="Courier New" w:cs="Courier New"/>
                                </w:rPr>
                              </w:pPr>
                            </w:p>
                            <w:p w14:paraId="778A5450" w14:textId="50BD7AFF" w:rsidR="00093F38" w:rsidRPr="00EE3DC2" w:rsidRDefault="00093F38" w:rsidP="00093F38">
                              <w:pPr>
                                <w:rPr>
                                  <w:rFonts w:ascii="Courier New" w:hAnsi="Courier New" w:cs="Courier New"/>
                                  <w:rPrChange w:id="1499" w:author="Anton Shatkovskiy" w:date="2024-05-29T17:30:00Z">
                                    <w:rPr/>
                                  </w:rPrChange>
                                </w:rPr>
                              </w:pPr>
                              <w:r w:rsidRPr="00093F38">
                                <w:rPr>
                                  <w:rFonts w:ascii="Courier New" w:hAnsi="Courier New" w:cs="Courier New"/>
                                </w:rPr>
                                <w:t>http://localhost:8080/ternanETP/api/dataCompanyIndicators?inn=7702070139&amp;ogrn=lkhwec3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3CF43C6A" id="Надпись 48" o:spid="_x0000_s1033" type="#_x0000_t202" style="position:absolute;left:0;text-align:left;margin-left:0;margin-top:21.75pt;width:512.75pt;height:283.95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" fillcolor="#deeaf6 [660]" stroked="f" strokeweight=".5pt">
                  <v:textbox>
                    <w:txbxContent>
                      <w:p w14:paraId="73D78D1B" w14:textId="77777777" w:rsidR="00093F38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http://localhost:8080/ternanETP/api/dataCompanyIndicators?inn=%20%20&amp;ogrn=1027739609391</w:t>
                        </w:r>
                      </w:p>
                      <w:p w14:paraId="2F4D3A4C" w14:textId="77777777" w:rsidR="00093F38" w:rsidRPr="00062F50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</w:p>
                      <w:p w14:paraId="40C24841" w14:textId="77777777" w:rsidR="00093F38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http://localhost:8080/ternanETP/api/dataCompanyIndicators?inn=null&amp;ogrn=1027739609391</w:t>
                        </w:r>
                      </w:p>
                      <w:p w14:paraId="785ACCDD" w14:textId="77777777" w:rsidR="00093F38" w:rsidRPr="00062F50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</w:p>
                      <w:p w14:paraId="4E721FAA" w14:textId="77777777" w:rsidR="00093F38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http://localhost:8080/ternanETP/api/dataCompanyIndicators?inn=khev%27p0970&amp;ogrn=1027739609391</w:t>
                        </w:r>
                      </w:p>
                      <w:p w14:paraId="0B358D76" w14:textId="77777777" w:rsidR="00093F38" w:rsidRPr="00062F50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</w:p>
                      <w:p w14:paraId="20808D09" w14:textId="77777777" w:rsidR="00093F38" w:rsidRPr="00062F50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http://localhost:8080/ternanETP/api/dataCompanyIndicators?inn=khev%27p0970</w:t>
                        </w:r>
                      </w:p>
                      <w:p w14:paraId="7EAF4957" w14:textId="77777777" w:rsidR="00093F38" w:rsidRPr="00062F50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</w:p>
                      <w:p w14:paraId="259D7BDA" w14:textId="77777777" w:rsidR="00093F38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http://localhost:8080/ternanETP/api/dataCompanyIndicators?inn=7702070139&amp;ogrn=null</w:t>
                        </w:r>
                      </w:p>
                      <w:p w14:paraId="25A52DBE" w14:textId="77777777" w:rsidR="00093F38" w:rsidRPr="00062F50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</w:p>
                      <w:p w14:paraId="5D6EF6BE" w14:textId="0CB31FDD" w:rsidR="00093F38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  <w:r w:rsidRPr="00062F50">
                          <w:rPr>
                            <w:rFonts w:ascii="Courier New" w:hAnsi="Courier New" w:cs="Courier New"/>
                          </w:rPr>
                          <w:t>http://localhost:8080/ternanETP/api/dataCompanyIndicators?inn=7702070139&amp;ogrn=l2323423423</w:t>
                        </w:r>
                      </w:p>
                      <w:p w14:paraId="4EDA186F" w14:textId="51A30F2F" w:rsidR="00093F38" w:rsidRDefault="00093F38" w:rsidP="00093F38">
                        <w:pPr>
                          <w:rPr>
                            <w:rFonts w:ascii="Courier New" w:hAnsi="Courier New" w:cs="Courier New"/>
                          </w:rPr>
                        </w:pPr>
                      </w:p>
                      <w:p w14:paraId="778A5450" w14:textId="50BD7AFF" w:rsidR="00093F38" w:rsidRPr="00EE3DC2" w:rsidRDefault="00093F38" w:rsidP="00093F38">
                        <w:pPr>
                          <w:rPr>
                            <w:rFonts w:ascii="Courier New" w:hAnsi="Courier New" w:cs="Courier New"/>
                            <w:rPrChange w:id="1500" w:author="Anton Shatkovskiy" w:date="2024-05-29T17:30:00Z">
                              <w:rPr/>
                            </w:rPrChange>
                          </w:rPr>
                        </w:pPr>
                        <w:r w:rsidRPr="00093F38">
                          <w:rPr>
                            <w:rFonts w:ascii="Courier New" w:hAnsi="Courier New" w:cs="Courier New"/>
                          </w:rPr>
                          <w:t>http://localhost:8080/ternanETP/api/dataCompanyIndicators?inn=7702070139&amp;ogrn=lkhwec3</w:t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  <w:ins w:id="1501" w:author="Anton Shatkovskiy" w:date="2024-05-23T16:51:00Z">
        <w:r>
          <w:rPr>
            <w:b/>
            <w:sz w:val="26"/>
            <w:szCs w:val="26"/>
          </w:rPr>
          <w:t>Пример</w:t>
        </w:r>
      </w:ins>
      <w:r>
        <w:rPr>
          <w:b/>
          <w:sz w:val="26"/>
          <w:szCs w:val="26"/>
        </w:rPr>
        <w:t>ы</w:t>
      </w:r>
      <w:ins w:id="1502" w:author="Anton Shatkovskiy" w:date="2024-05-23T16:51:00Z">
        <w:r w:rsidRPr="003414A5">
          <w:rPr>
            <w:b/>
            <w:sz w:val="26"/>
            <w:szCs w:val="26"/>
          </w:rPr>
          <w:t xml:space="preserve"> </w:t>
        </w:r>
      </w:ins>
      <w:proofErr w:type="gramStart"/>
      <w:r>
        <w:rPr>
          <w:b/>
          <w:sz w:val="26"/>
          <w:szCs w:val="26"/>
        </w:rPr>
        <w:t xml:space="preserve">некорректных  </w:t>
      </w:r>
      <w:ins w:id="1503" w:author="Anton Shatkovskiy" w:date="2024-05-23T16:52:00Z">
        <w:r>
          <w:rPr>
            <w:b/>
            <w:sz w:val="26"/>
            <w:szCs w:val="26"/>
          </w:rPr>
          <w:t>запрос</w:t>
        </w:r>
      </w:ins>
      <w:r>
        <w:rPr>
          <w:b/>
          <w:sz w:val="26"/>
          <w:szCs w:val="26"/>
        </w:rPr>
        <w:t>ов</w:t>
      </w:r>
      <w:proofErr w:type="gramEnd"/>
      <w:ins w:id="1504" w:author="Anton Shatkovskiy" w:date="2024-05-23T16:52:00Z">
        <w:r w:rsidRPr="003414A5">
          <w:rPr>
            <w:b/>
            <w:sz w:val="26"/>
            <w:szCs w:val="26"/>
          </w:rPr>
          <w:t>:</w:t>
        </w:r>
      </w:ins>
    </w:p>
    <w:p w14:paraId="6F13C931" w14:textId="77777777" w:rsidR="00093F38" w:rsidRDefault="00093F38" w:rsidP="00093F38">
      <w:pPr>
        <w:pStyle w:val="10"/>
        <w:rPr>
          <w:b/>
          <w:sz w:val="26"/>
          <w:szCs w:val="26"/>
        </w:rPr>
      </w:pPr>
    </w:p>
    <w:p w14:paraId="651A6026" w14:textId="77777777" w:rsidR="00093F38" w:rsidRDefault="00093F38" w:rsidP="00093F38">
      <w:pPr>
        <w:pStyle w:val="10"/>
        <w:rPr>
          <w:b/>
          <w:sz w:val="26"/>
          <w:szCs w:val="26"/>
        </w:rPr>
      </w:pPr>
    </w:p>
    <w:p w14:paraId="3FE77BAE" w14:textId="77777777" w:rsidR="00093F38" w:rsidRPr="003414A5" w:rsidRDefault="00093F38" w:rsidP="00093F38">
      <w:pPr>
        <w:pStyle w:val="10"/>
        <w:rPr>
          <w:ins w:id="1505" w:author="Anton Shatkovskiy" w:date="2024-05-23T16:52:00Z"/>
          <w:b/>
          <w:sz w:val="26"/>
          <w:szCs w:val="26"/>
        </w:rPr>
      </w:pPr>
    </w:p>
    <w:p w14:paraId="2E808EF0" w14:textId="77777777" w:rsidR="00093F38" w:rsidRDefault="00093F38" w:rsidP="00093F38">
      <w:pPr>
        <w:pStyle w:val="10"/>
        <w:rPr>
          <w:sz w:val="26"/>
          <w:szCs w:val="26"/>
        </w:rPr>
      </w:pPr>
    </w:p>
    <w:p w14:paraId="14F86708" w14:textId="77777777" w:rsidR="00093F38" w:rsidRDefault="00093F38" w:rsidP="00093F38">
      <w:pPr>
        <w:pStyle w:val="10"/>
        <w:rPr>
          <w:sz w:val="26"/>
          <w:szCs w:val="26"/>
        </w:rPr>
      </w:pPr>
    </w:p>
    <w:p w14:paraId="18954938" w14:textId="77777777" w:rsidR="00093F38" w:rsidRPr="00CE10A7" w:rsidRDefault="00093F38" w:rsidP="00093F38">
      <w:pPr>
        <w:pStyle w:val="10"/>
        <w:rPr>
          <w:ins w:id="1506" w:author="Anton Shatkovskiy" w:date="2024-05-23T15:29:00Z"/>
          <w:sz w:val="26"/>
          <w:szCs w:val="26"/>
        </w:rPr>
      </w:pPr>
    </w:p>
    <w:p w14:paraId="32269C5F" w14:textId="77777777" w:rsidR="00093F38" w:rsidRDefault="00093F38" w:rsidP="00093F38">
      <w:pPr>
        <w:pStyle w:val="10"/>
        <w:rPr>
          <w:sz w:val="26"/>
          <w:szCs w:val="26"/>
        </w:rPr>
      </w:pPr>
    </w:p>
    <w:p w14:paraId="0E49B6BD" w14:textId="77777777" w:rsidR="00093F38" w:rsidRDefault="00093F38" w:rsidP="00093F38">
      <w:pPr>
        <w:pStyle w:val="10"/>
        <w:rPr>
          <w:sz w:val="26"/>
          <w:szCs w:val="26"/>
        </w:rPr>
      </w:pPr>
    </w:p>
    <w:p w14:paraId="7F66F9B7" w14:textId="77777777" w:rsidR="00093F38" w:rsidRPr="00062F50" w:rsidRDefault="00093F38" w:rsidP="003414A5">
      <w:pPr>
        <w:pStyle w:val="10"/>
        <w:rPr>
          <w:ins w:id="1507" w:author="Anton Shatkovskiy" w:date="2024-05-23T17:01:00Z"/>
          <w:sz w:val="26"/>
          <w:szCs w:val="26"/>
        </w:rPr>
      </w:pPr>
    </w:p>
    <w:p w14:paraId="6785E726" w14:textId="77777777" w:rsidR="003414A5" w:rsidRPr="00062F50" w:rsidRDefault="003414A5" w:rsidP="003414A5">
      <w:pPr>
        <w:pStyle w:val="10"/>
        <w:rPr>
          <w:ins w:id="1508" w:author="Anton Shatkovskiy" w:date="2024-05-23T17:01:00Z"/>
          <w:sz w:val="26"/>
          <w:szCs w:val="26"/>
        </w:rPr>
      </w:pPr>
    </w:p>
    <w:p w14:paraId="17019DE9" w14:textId="77777777" w:rsidR="003414A5" w:rsidRPr="00062F50" w:rsidRDefault="003414A5" w:rsidP="003414A5">
      <w:pPr>
        <w:pStyle w:val="10"/>
        <w:rPr>
          <w:ins w:id="1509" w:author="Anton Shatkovskiy" w:date="2024-05-23T17:01:00Z"/>
          <w:sz w:val="26"/>
          <w:szCs w:val="26"/>
        </w:rPr>
      </w:pPr>
    </w:p>
    <w:p w14:paraId="3413A5D9" w14:textId="77777777" w:rsidR="003414A5" w:rsidRPr="00062F50" w:rsidRDefault="003414A5" w:rsidP="003414A5">
      <w:pPr>
        <w:pStyle w:val="10"/>
        <w:rPr>
          <w:ins w:id="1510" w:author="Anton Shatkovskiy" w:date="2024-05-23T17:01:00Z"/>
          <w:sz w:val="26"/>
          <w:szCs w:val="26"/>
        </w:rPr>
      </w:pPr>
    </w:p>
    <w:p w14:paraId="70CE4421" w14:textId="77777777" w:rsidR="003414A5" w:rsidRPr="00062F50" w:rsidRDefault="003414A5" w:rsidP="003414A5">
      <w:pPr>
        <w:pStyle w:val="10"/>
        <w:rPr>
          <w:ins w:id="1511" w:author="Anton Shatkovskiy" w:date="2024-05-23T17:01:00Z"/>
          <w:sz w:val="26"/>
          <w:szCs w:val="26"/>
        </w:rPr>
      </w:pPr>
    </w:p>
    <w:p w14:paraId="110DEC6F" w14:textId="77777777" w:rsidR="003414A5" w:rsidRPr="003414A5" w:rsidRDefault="003414A5" w:rsidP="00E6329C">
      <w:pPr>
        <w:pStyle w:val="10"/>
        <w:ind w:firstLine="708"/>
        <w:rPr>
          <w:rFonts w:asciiTheme="minorHAnsi" w:hAnsiTheme="minorHAnsi"/>
          <w:sz w:val="26"/>
          <w:szCs w:val="26"/>
        </w:rPr>
      </w:pPr>
    </w:p>
    <w:sectPr w:rsidR="003414A5" w:rsidRPr="003414A5" w:rsidSect="00D40867">
      <w:headerReference w:type="even" r:id="rId115"/>
      <w:headerReference w:type="default" r:id="rId116"/>
      <w:footerReference w:type="even" r:id="rId117"/>
      <w:footerReference w:type="default" r:id="rId118"/>
      <w:headerReference w:type="first" r:id="rId11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45341C" w14:textId="77777777" w:rsidR="00683751" w:rsidRDefault="00683751">
      <w:r>
        <w:separator/>
      </w:r>
    </w:p>
  </w:endnote>
  <w:endnote w:type="continuationSeparator" w:id="0">
    <w:p w14:paraId="30760F25" w14:textId="77777777" w:rsidR="00683751" w:rsidRDefault="00683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INPro-Regular">
    <w:altName w:val="Calibri"/>
    <w:panose1 w:val="02000503030000020003"/>
    <w:charset w:val="00"/>
    <w:family w:val="modern"/>
    <w:notTrueType/>
    <w:pitch w:val="variable"/>
    <w:sig w:usb0="800002AF" w:usb1="4000206A" w:usb2="00000000" w:usb3="00000000" w:csb0="0000009F" w:csb1="00000000"/>
  </w:font>
  <w:font w:name="Golos Text">
    <w:altName w:val="Calibri"/>
    <w:charset w:val="CC"/>
    <w:family w:val="swiss"/>
    <w:pitch w:val="variable"/>
    <w:sig w:usb0="8000022F" w:usb1="100000EB" w:usb2="00000008" w:usb3="00000000" w:csb0="00000005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ET Cyr">
    <w:altName w:val="Calibri"/>
    <w:panose1 w:val="00000000000000000000"/>
    <w:charset w:val="CC"/>
    <w:family w:val="auto"/>
    <w:notTrueType/>
    <w:pitch w:val="variable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DC6053" w14:textId="77777777" w:rsidR="00151BEA" w:rsidRDefault="00151BEA">
    <w:pPr>
      <w:framePr w:wrap="auto" w:vAnchor="text" w:hAnchor="margin" w:xAlign="center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23</w:t>
    </w:r>
    <w:r>
      <w:rPr>
        <w:noProof/>
      </w:rPr>
      <w:fldChar w:fldCharType="end"/>
    </w:r>
  </w:p>
  <w:p w14:paraId="33682D37" w14:textId="77777777" w:rsidR="00151BEA" w:rsidRDefault="00151BE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64558656"/>
      <w:docPartObj>
        <w:docPartGallery w:val="Page Numbers (Bottom of Page)"/>
        <w:docPartUnique/>
      </w:docPartObj>
    </w:sdtPr>
    <w:sdtContent>
      <w:p w14:paraId="69F3D49A" w14:textId="3A80BD44" w:rsidR="00151BEA" w:rsidRDefault="00151BEA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81</w:t>
        </w:r>
        <w:r>
          <w:fldChar w:fldCharType="end"/>
        </w:r>
      </w:p>
    </w:sdtContent>
  </w:sdt>
  <w:p w14:paraId="4A2FF648" w14:textId="77777777" w:rsidR="00151BEA" w:rsidRDefault="00151BEA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638295" w14:textId="77777777" w:rsidR="00683751" w:rsidRDefault="00683751">
      <w:r>
        <w:separator/>
      </w:r>
    </w:p>
  </w:footnote>
  <w:footnote w:type="continuationSeparator" w:id="0">
    <w:p w14:paraId="2F7447BB" w14:textId="77777777" w:rsidR="00683751" w:rsidRDefault="006837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949EFB" w14:textId="77777777" w:rsidR="00151BEA" w:rsidRDefault="00151BEA" w:rsidP="00EC652D">
    <w:pPr>
      <w:pStyle w:val="31"/>
    </w:pPr>
    <w:r>
      <w:fldChar w:fldCharType="begin"/>
    </w:r>
    <w:r>
      <w:instrText xml:space="preserve">PAGE  </w:instrText>
    </w:r>
    <w:r>
      <w:fldChar w:fldCharType="end"/>
    </w:r>
  </w:p>
  <w:p w14:paraId="7BA3D5AD" w14:textId="77777777" w:rsidR="00151BEA" w:rsidRDefault="00151BEA" w:rsidP="00EC652D">
    <w:pPr>
      <w:pStyle w:val="3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2FFB4D" w14:textId="03FE5747" w:rsidR="00151BEA" w:rsidRPr="000E02A2" w:rsidRDefault="00151BEA" w:rsidP="002F1050">
    <w:pPr>
      <w:pStyle w:val="a7"/>
      <w:ind w:left="2552"/>
      <w:rPr>
        <w:i/>
        <w:sz w:val="18"/>
        <w:szCs w:val="18"/>
      </w:rPr>
    </w:pPr>
    <w:r>
      <w:rPr>
        <w:i/>
        <w:sz w:val="18"/>
        <w:szCs w:val="18"/>
      </w:rPr>
      <w:t>Терн-Аналитика. Руководство пользователя. Версия 202</w:t>
    </w:r>
    <w:ins w:id="1512" w:author="Разуваева М." w:date="2024-05-21T14:31:00Z">
      <w:r w:rsidRPr="000E02A2">
        <w:rPr>
          <w:i/>
          <w:sz w:val="18"/>
          <w:szCs w:val="18"/>
          <w:rPrChange w:id="1513" w:author="Anton Shatkovskiy" w:date="2024-05-23T15:28:00Z">
            <w:rPr>
              <w:i/>
              <w:sz w:val="18"/>
              <w:szCs w:val="18"/>
              <w:lang w:val="en-US"/>
            </w:rPr>
          </w:rPrChange>
        </w:rPr>
        <w:t>4</w:t>
      </w:r>
    </w:ins>
    <w:del w:id="1514" w:author="Разуваева М." w:date="2024-05-21T14:31:00Z">
      <w:r w:rsidDel="00E032E9">
        <w:rPr>
          <w:i/>
          <w:sz w:val="18"/>
          <w:szCs w:val="18"/>
        </w:rPr>
        <w:delText>3</w:delText>
      </w:r>
    </w:del>
    <w:r>
      <w:rPr>
        <w:i/>
        <w:sz w:val="18"/>
        <w:szCs w:val="18"/>
      </w:rPr>
      <w:t>/</w:t>
    </w:r>
    <w:ins w:id="1515" w:author="Разуваева М." w:date="2024-05-21T14:31:00Z">
      <w:r w:rsidRPr="000E02A2">
        <w:rPr>
          <w:i/>
          <w:sz w:val="18"/>
          <w:szCs w:val="18"/>
          <w:rPrChange w:id="1516" w:author="Anton Shatkovskiy" w:date="2024-05-23T15:28:00Z">
            <w:rPr>
              <w:i/>
              <w:sz w:val="18"/>
              <w:szCs w:val="18"/>
              <w:lang w:val="en-US"/>
            </w:rPr>
          </w:rPrChange>
        </w:rPr>
        <w:t>1</w:t>
      </w:r>
    </w:ins>
    <w:del w:id="1517" w:author="Разуваева М." w:date="2024-05-21T14:31:00Z">
      <w:r w:rsidDel="00E032E9">
        <w:rPr>
          <w:i/>
          <w:sz w:val="18"/>
          <w:szCs w:val="18"/>
        </w:rPr>
        <w:delText>3</w:delText>
      </w:r>
    </w:del>
  </w:p>
  <w:p w14:paraId="75C888D8" w14:textId="77777777" w:rsidR="00151BEA" w:rsidRDefault="00151BEA" w:rsidP="00EC652D">
    <w:pPr>
      <w:pStyle w:val="31"/>
    </w:pPr>
  </w:p>
  <w:p w14:paraId="2936B870" w14:textId="77777777" w:rsidR="00151BEA" w:rsidRDefault="00151BEA" w:rsidP="00EC652D">
    <w:pPr>
      <w:pStyle w:val="31"/>
    </w:pPr>
  </w:p>
  <w:p w14:paraId="334E5ECE" w14:textId="77777777" w:rsidR="00151BEA" w:rsidRDefault="00151BEA" w:rsidP="00EC652D">
    <w:pPr>
      <w:pStyle w:val="3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729A22" w14:textId="405E6FD0" w:rsidR="00151BEA" w:rsidRPr="00E032E9" w:rsidRDefault="00151BEA" w:rsidP="00CF2C28">
    <w:pPr>
      <w:pStyle w:val="a7"/>
      <w:ind w:left="2552"/>
      <w:rPr>
        <w:i/>
        <w:sz w:val="18"/>
        <w:szCs w:val="18"/>
        <w:lang w:val="en-US"/>
        <w:rPrChange w:id="1518" w:author="Разуваева М." w:date="2024-05-21T14:30:00Z">
          <w:rPr>
            <w:i/>
            <w:sz w:val="18"/>
            <w:szCs w:val="18"/>
          </w:rPr>
        </w:rPrChange>
      </w:rPr>
    </w:pPr>
    <w:r>
      <w:rPr>
        <w:i/>
        <w:sz w:val="18"/>
        <w:szCs w:val="18"/>
      </w:rPr>
      <w:t>Терн-Аналитика. Руководство пользователя. Версия 202</w:t>
    </w:r>
    <w:ins w:id="1519" w:author="Разуваева М." w:date="2024-05-21T14:31:00Z">
      <w:r>
        <w:rPr>
          <w:i/>
          <w:sz w:val="18"/>
          <w:szCs w:val="18"/>
          <w:lang w:val="en-US"/>
        </w:rPr>
        <w:t>4</w:t>
      </w:r>
    </w:ins>
    <w:del w:id="1520" w:author="Разуваева М." w:date="2024-05-21T14:31:00Z">
      <w:r w:rsidDel="00E032E9">
        <w:rPr>
          <w:i/>
          <w:sz w:val="18"/>
          <w:szCs w:val="18"/>
        </w:rPr>
        <w:delText>3</w:delText>
      </w:r>
    </w:del>
    <w:r>
      <w:rPr>
        <w:i/>
        <w:sz w:val="18"/>
        <w:szCs w:val="18"/>
      </w:rPr>
      <w:t>/</w:t>
    </w:r>
    <w:ins w:id="1521" w:author="Разуваева М." w:date="2024-05-21T14:31:00Z">
      <w:r>
        <w:rPr>
          <w:i/>
          <w:sz w:val="18"/>
          <w:szCs w:val="18"/>
          <w:lang w:val="en-US"/>
        </w:rPr>
        <w:t>1</w:t>
      </w:r>
    </w:ins>
    <w:del w:id="1522" w:author="Разуваева М." w:date="2024-05-21T14:30:00Z">
      <w:r w:rsidDel="00E032E9">
        <w:rPr>
          <w:i/>
          <w:sz w:val="18"/>
          <w:szCs w:val="18"/>
        </w:rPr>
        <w:delText>3</w:delText>
      </w:r>
    </w:del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15737"/>
    <w:multiLevelType w:val="multilevel"/>
    <w:tmpl w:val="020E19E4"/>
    <w:lvl w:ilvl="0">
      <w:start w:val="1"/>
      <w:numFmt w:val="decimal"/>
      <w:pStyle w:val="1"/>
      <w:lvlText w:val="%1."/>
      <w:lvlJc w:val="left"/>
      <w:pPr>
        <w:ind w:left="1069" w:hanging="360"/>
      </w:pPr>
      <w:rPr>
        <w:rFonts w:hint="default"/>
        <w:b/>
        <w:bCs w:val="0"/>
        <w:i w:val="0"/>
      </w:rPr>
    </w:lvl>
    <w:lvl w:ilvl="1">
      <w:start w:val="1"/>
      <w:numFmt w:val="decimal"/>
      <w:pStyle w:val="2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5CB7AAE"/>
    <w:multiLevelType w:val="multilevel"/>
    <w:tmpl w:val="39362044"/>
    <w:lvl w:ilvl="0">
      <w:start w:val="1"/>
      <w:numFmt w:val="decimal"/>
      <w:lvlText w:val="%1.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lvlText w:val="3.%2. "/>
      <w:lvlJc w:val="left"/>
      <w:pPr>
        <w:ind w:left="568" w:firstLine="0"/>
      </w:pPr>
      <w:rPr>
        <w:rFonts w:ascii="Times New Roman CYR" w:hAnsi="Times New Roman CYR" w:hint="default"/>
        <w:b/>
        <w:i w:val="0"/>
        <w:sz w:val="26"/>
        <w:u w:val="none"/>
      </w:rPr>
    </w:lvl>
    <w:lvl w:ilvl="2">
      <w:start w:val="1"/>
      <w:numFmt w:val="decimal"/>
      <w:suff w:val="space"/>
      <w:lvlText w:val="%1.%2.%3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851" w:firstLine="0"/>
      </w:pPr>
    </w:lvl>
    <w:lvl w:ilvl="6">
      <w:start w:val="1"/>
      <w:numFmt w:val="decimal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2" w15:restartNumberingAfterBreak="0">
    <w:nsid w:val="05FC4B18"/>
    <w:multiLevelType w:val="multilevel"/>
    <w:tmpl w:val="4E162CDC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6435826"/>
    <w:multiLevelType w:val="multilevel"/>
    <w:tmpl w:val="AC746A1E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067F613C"/>
    <w:multiLevelType w:val="hybridMultilevel"/>
    <w:tmpl w:val="42B6AAF2"/>
    <w:lvl w:ilvl="0" w:tplc="09B23DE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09664A4E"/>
    <w:multiLevelType w:val="multilevel"/>
    <w:tmpl w:val="2A00CA44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4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0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9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60" w:hanging="2160"/>
      </w:pPr>
      <w:rPr>
        <w:rFonts w:hint="default"/>
      </w:rPr>
    </w:lvl>
  </w:abstractNum>
  <w:abstractNum w:abstractNumId="6" w15:restartNumberingAfterBreak="0">
    <w:nsid w:val="0DD43AA6"/>
    <w:multiLevelType w:val="hybridMultilevel"/>
    <w:tmpl w:val="5840E98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0F7A7FEF"/>
    <w:multiLevelType w:val="hybridMultilevel"/>
    <w:tmpl w:val="A710B4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2606BD"/>
    <w:multiLevelType w:val="hybridMultilevel"/>
    <w:tmpl w:val="52AC03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C23E3A"/>
    <w:multiLevelType w:val="multilevel"/>
    <w:tmpl w:val="DF14A9A6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9AB6FC7"/>
    <w:multiLevelType w:val="multilevel"/>
    <w:tmpl w:val="A66C1F48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1A69533A"/>
    <w:multiLevelType w:val="hybridMultilevel"/>
    <w:tmpl w:val="25C445D0"/>
    <w:lvl w:ilvl="0" w:tplc="BD2E06F0">
      <w:numFmt w:val="bullet"/>
      <w:lvlText w:val="•"/>
      <w:lvlJc w:val="left"/>
      <w:pPr>
        <w:ind w:left="1065" w:hanging="705"/>
      </w:pPr>
      <w:rPr>
        <w:rFonts w:ascii="DINPro-Regular" w:eastAsiaTheme="minorEastAsia" w:hAnsi="DINPro-Regular" w:cs="Golos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AC7B34"/>
    <w:multiLevelType w:val="hybridMultilevel"/>
    <w:tmpl w:val="9A22B4BA"/>
    <w:lvl w:ilvl="0" w:tplc="041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20187E80"/>
    <w:multiLevelType w:val="multilevel"/>
    <w:tmpl w:val="8302633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5526459"/>
    <w:multiLevelType w:val="hybridMultilevel"/>
    <w:tmpl w:val="E26836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EE1DFF"/>
    <w:multiLevelType w:val="multilevel"/>
    <w:tmpl w:val="D7BE438E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11D56AF"/>
    <w:multiLevelType w:val="hybridMultilevel"/>
    <w:tmpl w:val="76D694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1235BB5"/>
    <w:multiLevelType w:val="hybridMultilevel"/>
    <w:tmpl w:val="D4148F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F83F48"/>
    <w:multiLevelType w:val="multilevel"/>
    <w:tmpl w:val="43A478B8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1617EA"/>
    <w:multiLevelType w:val="hybridMultilevel"/>
    <w:tmpl w:val="3B5EDC26"/>
    <w:lvl w:ilvl="0" w:tplc="BD2E06F0">
      <w:numFmt w:val="bullet"/>
      <w:lvlText w:val="•"/>
      <w:lvlJc w:val="left"/>
      <w:pPr>
        <w:ind w:left="1065" w:hanging="705"/>
      </w:pPr>
      <w:rPr>
        <w:rFonts w:ascii="DINPro-Regular" w:eastAsiaTheme="minorEastAsia" w:hAnsi="DINPro-Regular" w:cs="Golos Text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1D788F"/>
    <w:multiLevelType w:val="multilevel"/>
    <w:tmpl w:val="B7B2B46A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3E935773"/>
    <w:multiLevelType w:val="multilevel"/>
    <w:tmpl w:val="705E234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3EDD5515"/>
    <w:multiLevelType w:val="hybridMultilevel"/>
    <w:tmpl w:val="3892C0FC"/>
    <w:lvl w:ilvl="0" w:tplc="55D4FF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456A8"/>
    <w:multiLevelType w:val="multilevel"/>
    <w:tmpl w:val="0ED8BF40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66A118E"/>
    <w:multiLevelType w:val="multilevel"/>
    <w:tmpl w:val="6F4AC51E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cs="Times New Roman"/>
      </w:rPr>
    </w:lvl>
  </w:abstractNum>
  <w:abstractNum w:abstractNumId="25" w15:restartNumberingAfterBreak="0">
    <w:nsid w:val="4950593A"/>
    <w:multiLevelType w:val="multilevel"/>
    <w:tmpl w:val="57E42788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9575264"/>
    <w:multiLevelType w:val="multilevel"/>
    <w:tmpl w:val="012A23C6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1113555"/>
    <w:multiLevelType w:val="multilevel"/>
    <w:tmpl w:val="69E02A38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1597E2A"/>
    <w:multiLevelType w:val="hybridMultilevel"/>
    <w:tmpl w:val="AA784F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4C563E9"/>
    <w:multiLevelType w:val="hybridMultilevel"/>
    <w:tmpl w:val="ABC42E3E"/>
    <w:lvl w:ilvl="0" w:tplc="EA6CC6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2B62301"/>
    <w:multiLevelType w:val="hybridMultilevel"/>
    <w:tmpl w:val="0DA82064"/>
    <w:lvl w:ilvl="0" w:tplc="33F49F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5AA6447"/>
    <w:multiLevelType w:val="hybridMultilevel"/>
    <w:tmpl w:val="C6DA1E8A"/>
    <w:lvl w:ilvl="0" w:tplc="2650537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5928A0"/>
    <w:multiLevelType w:val="hybridMultilevel"/>
    <w:tmpl w:val="773A86A8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7736970"/>
    <w:multiLevelType w:val="hybridMultilevel"/>
    <w:tmpl w:val="55E6D9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8D5507"/>
    <w:multiLevelType w:val="hybridMultilevel"/>
    <w:tmpl w:val="63A8AF9E"/>
    <w:lvl w:ilvl="0" w:tplc="641CF75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68D20484"/>
    <w:multiLevelType w:val="hybridMultilevel"/>
    <w:tmpl w:val="3892C0FC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132276"/>
    <w:multiLevelType w:val="multilevel"/>
    <w:tmpl w:val="8FDA3DF2"/>
    <w:lvl w:ilvl="0">
      <w:start w:val="5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80" w:hanging="7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0" w:hanging="7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A8A1127"/>
    <w:multiLevelType w:val="hybridMultilevel"/>
    <w:tmpl w:val="E77865E0"/>
    <w:lvl w:ilvl="0" w:tplc="F66AF568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C1E7728"/>
    <w:multiLevelType w:val="multilevel"/>
    <w:tmpl w:val="0A56CDD4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9" w15:restartNumberingAfterBreak="0">
    <w:nsid w:val="6D6C15D2"/>
    <w:multiLevelType w:val="multilevel"/>
    <w:tmpl w:val="FC9807EC"/>
    <w:lvl w:ilvl="0">
      <w:start w:val="5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706A533F"/>
    <w:multiLevelType w:val="multilevel"/>
    <w:tmpl w:val="A9465764"/>
    <w:lvl w:ilvl="0">
      <w:start w:val="5"/>
      <w:numFmt w:val="decimal"/>
      <w:lvlText w:val="%1"/>
      <w:lvlJc w:val="left"/>
      <w:pPr>
        <w:ind w:left="651" w:hanging="651"/>
      </w:pPr>
      <w:rPr>
        <w:rFonts w:hint="default"/>
      </w:rPr>
    </w:lvl>
    <w:lvl w:ilvl="1">
      <w:start w:val="17"/>
      <w:numFmt w:val="decimal"/>
      <w:lvlText w:val="%1.%2"/>
      <w:lvlJc w:val="left"/>
      <w:pPr>
        <w:ind w:left="1011" w:hanging="651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1C2009C"/>
    <w:multiLevelType w:val="hybridMultilevel"/>
    <w:tmpl w:val="15D86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47F77B3"/>
    <w:multiLevelType w:val="multilevel"/>
    <w:tmpl w:val="C26E9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67113DE"/>
    <w:multiLevelType w:val="multilevel"/>
    <w:tmpl w:val="AC746A1E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4" w15:restartNumberingAfterBreak="0">
    <w:nsid w:val="78162AD9"/>
    <w:multiLevelType w:val="hybridMultilevel"/>
    <w:tmpl w:val="1FBAAD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9D81EBD"/>
    <w:multiLevelType w:val="hybridMultilevel"/>
    <w:tmpl w:val="0E0E96F0"/>
    <w:lvl w:ilvl="0" w:tplc="C94CFD8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7C0A6F4D"/>
    <w:multiLevelType w:val="hybridMultilevel"/>
    <w:tmpl w:val="3FECD2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0149B3"/>
    <w:multiLevelType w:val="multilevel"/>
    <w:tmpl w:val="15EE8B10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F99532E"/>
    <w:multiLevelType w:val="hybridMultilevel"/>
    <w:tmpl w:val="8506BB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091509826">
    <w:abstractNumId w:val="1"/>
  </w:num>
  <w:num w:numId="2" w16cid:durableId="1028798153">
    <w:abstractNumId w:val="24"/>
    <w:lvlOverride w:ilvl="0">
      <w:lvl w:ilvl="0">
        <w:start w:val="1"/>
        <w:numFmt w:val="decimal"/>
        <w:lvlText w:val="%1."/>
        <w:lvlJc w:val="left"/>
        <w:pPr>
          <w:tabs>
            <w:tab w:val="num" w:pos="360"/>
          </w:tabs>
          <w:ind w:left="360" w:hanging="360"/>
        </w:pPr>
        <w:rPr>
          <w:rFonts w:cs="Times New Roman"/>
          <w:sz w:val="26"/>
          <w:szCs w:val="26"/>
        </w:rPr>
      </w:lvl>
    </w:lvlOverride>
  </w:num>
  <w:num w:numId="3" w16cid:durableId="1069042082">
    <w:abstractNumId w:val="24"/>
  </w:num>
  <w:num w:numId="4" w16cid:durableId="1633827167">
    <w:abstractNumId w:val="25"/>
  </w:num>
  <w:num w:numId="5" w16cid:durableId="923874715">
    <w:abstractNumId w:val="13"/>
  </w:num>
  <w:num w:numId="6" w16cid:durableId="1833568832">
    <w:abstractNumId w:val="48"/>
  </w:num>
  <w:num w:numId="7" w16cid:durableId="762843443">
    <w:abstractNumId w:val="37"/>
  </w:num>
  <w:num w:numId="8" w16cid:durableId="2012178695">
    <w:abstractNumId w:val="46"/>
  </w:num>
  <w:num w:numId="9" w16cid:durableId="2051418530">
    <w:abstractNumId w:val="34"/>
  </w:num>
  <w:num w:numId="10" w16cid:durableId="1725130733">
    <w:abstractNumId w:val="45"/>
  </w:num>
  <w:num w:numId="11" w16cid:durableId="1759979658">
    <w:abstractNumId w:val="4"/>
  </w:num>
  <w:num w:numId="12" w16cid:durableId="2103913657">
    <w:abstractNumId w:val="29"/>
  </w:num>
  <w:num w:numId="13" w16cid:durableId="340858963">
    <w:abstractNumId w:val="6"/>
  </w:num>
  <w:num w:numId="14" w16cid:durableId="1176530295">
    <w:abstractNumId w:val="7"/>
  </w:num>
  <w:num w:numId="15" w16cid:durableId="247739760">
    <w:abstractNumId w:val="44"/>
  </w:num>
  <w:num w:numId="16" w16cid:durableId="1334380319">
    <w:abstractNumId w:val="41"/>
  </w:num>
  <w:num w:numId="17" w16cid:durableId="1223950703">
    <w:abstractNumId w:val="33"/>
  </w:num>
  <w:num w:numId="18" w16cid:durableId="486632475">
    <w:abstractNumId w:val="28"/>
  </w:num>
  <w:num w:numId="19" w16cid:durableId="1788235279">
    <w:abstractNumId w:val="16"/>
  </w:num>
  <w:num w:numId="20" w16cid:durableId="1059787229">
    <w:abstractNumId w:val="12"/>
  </w:num>
  <w:num w:numId="21" w16cid:durableId="1866098366">
    <w:abstractNumId w:val="30"/>
  </w:num>
  <w:num w:numId="22" w16cid:durableId="1280918093">
    <w:abstractNumId w:val="1"/>
  </w:num>
  <w:num w:numId="23" w16cid:durableId="1899246815">
    <w:abstractNumId w:val="1"/>
  </w:num>
  <w:num w:numId="24" w16cid:durableId="1804614629">
    <w:abstractNumId w:val="1"/>
  </w:num>
  <w:num w:numId="25" w16cid:durableId="2036735293">
    <w:abstractNumId w:val="1"/>
  </w:num>
  <w:num w:numId="26" w16cid:durableId="140706163">
    <w:abstractNumId w:val="1"/>
  </w:num>
  <w:num w:numId="27" w16cid:durableId="1689673052">
    <w:abstractNumId w:val="1"/>
  </w:num>
  <w:num w:numId="28" w16cid:durableId="171341682">
    <w:abstractNumId w:val="26"/>
  </w:num>
  <w:num w:numId="29" w16cid:durableId="982738754">
    <w:abstractNumId w:val="32"/>
  </w:num>
  <w:num w:numId="30" w16cid:durableId="2009477420">
    <w:abstractNumId w:val="11"/>
  </w:num>
  <w:num w:numId="31" w16cid:durableId="1769230162">
    <w:abstractNumId w:val="19"/>
  </w:num>
  <w:num w:numId="32" w16cid:durableId="1058284130">
    <w:abstractNumId w:val="42"/>
  </w:num>
  <w:num w:numId="33" w16cid:durableId="1785416335">
    <w:abstractNumId w:val="1"/>
  </w:num>
  <w:num w:numId="34" w16cid:durableId="1447382118">
    <w:abstractNumId w:val="1"/>
  </w:num>
  <w:num w:numId="35" w16cid:durableId="659693741">
    <w:abstractNumId w:val="1"/>
  </w:num>
  <w:num w:numId="36" w16cid:durableId="1285116532">
    <w:abstractNumId w:val="1"/>
  </w:num>
  <w:num w:numId="37" w16cid:durableId="601453461">
    <w:abstractNumId w:val="1"/>
  </w:num>
  <w:num w:numId="38" w16cid:durableId="722756048">
    <w:abstractNumId w:val="1"/>
  </w:num>
  <w:num w:numId="39" w16cid:durableId="1560822813">
    <w:abstractNumId w:val="25"/>
  </w:num>
  <w:num w:numId="40" w16cid:durableId="1974748814">
    <w:abstractNumId w:val="1"/>
  </w:num>
  <w:num w:numId="41" w16cid:durableId="1808350387">
    <w:abstractNumId w:val="1"/>
  </w:num>
  <w:num w:numId="42" w16cid:durableId="934291045">
    <w:abstractNumId w:val="21"/>
  </w:num>
  <w:num w:numId="43" w16cid:durableId="380717382">
    <w:abstractNumId w:val="20"/>
  </w:num>
  <w:num w:numId="44" w16cid:durableId="564339262">
    <w:abstractNumId w:val="1"/>
  </w:num>
  <w:num w:numId="45" w16cid:durableId="199897215">
    <w:abstractNumId w:val="47"/>
  </w:num>
  <w:num w:numId="46" w16cid:durableId="926885945">
    <w:abstractNumId w:val="3"/>
  </w:num>
  <w:num w:numId="47" w16cid:durableId="1923565466">
    <w:abstractNumId w:val="43"/>
  </w:num>
  <w:num w:numId="48" w16cid:durableId="436557682">
    <w:abstractNumId w:val="39"/>
  </w:num>
  <w:num w:numId="49" w16cid:durableId="1424257395">
    <w:abstractNumId w:val="38"/>
  </w:num>
  <w:num w:numId="50" w16cid:durableId="2060740616">
    <w:abstractNumId w:val="36"/>
  </w:num>
  <w:num w:numId="51" w16cid:durableId="1059476935">
    <w:abstractNumId w:val="14"/>
  </w:num>
  <w:num w:numId="52" w16cid:durableId="1440032484">
    <w:abstractNumId w:val="17"/>
  </w:num>
  <w:num w:numId="53" w16cid:durableId="1507673183">
    <w:abstractNumId w:val="22"/>
  </w:num>
  <w:num w:numId="54" w16cid:durableId="1621229829">
    <w:abstractNumId w:val="35"/>
  </w:num>
  <w:num w:numId="55" w16cid:durableId="92746609">
    <w:abstractNumId w:val="9"/>
  </w:num>
  <w:num w:numId="56" w16cid:durableId="1195115684">
    <w:abstractNumId w:val="10"/>
  </w:num>
  <w:num w:numId="57" w16cid:durableId="1673873695">
    <w:abstractNumId w:val="2"/>
  </w:num>
  <w:num w:numId="58" w16cid:durableId="1306467006">
    <w:abstractNumId w:val="23"/>
  </w:num>
  <w:num w:numId="59" w16cid:durableId="585379195">
    <w:abstractNumId w:val="18"/>
  </w:num>
  <w:num w:numId="60" w16cid:durableId="80637895">
    <w:abstractNumId w:val="27"/>
  </w:num>
  <w:num w:numId="61" w16cid:durableId="832524397">
    <w:abstractNumId w:val="15"/>
  </w:num>
  <w:num w:numId="62" w16cid:durableId="1783767021">
    <w:abstractNumId w:val="5"/>
  </w:num>
  <w:num w:numId="63" w16cid:durableId="1090813810">
    <w:abstractNumId w:val="0"/>
  </w:num>
  <w:num w:numId="64" w16cid:durableId="741175872">
    <w:abstractNumId w:val="8"/>
  </w:num>
  <w:num w:numId="65" w16cid:durableId="809325461">
    <w:abstractNumId w:val="0"/>
    <w:lvlOverride w:ilvl="0">
      <w:startOverride w:val="5"/>
    </w:lvlOverride>
    <w:lvlOverride w:ilvl="1">
      <w:startOverride w:val="2"/>
    </w:lvlOverride>
    <w:lvlOverride w:ilvl="2">
      <w:startOverride w:val="2"/>
    </w:lvlOverride>
  </w:num>
  <w:num w:numId="66" w16cid:durableId="110246124">
    <w:abstractNumId w:val="1"/>
  </w:num>
  <w:num w:numId="67" w16cid:durableId="1025447494">
    <w:abstractNumId w:val="1"/>
  </w:num>
  <w:num w:numId="68" w16cid:durableId="2016615464">
    <w:abstractNumId w:val="0"/>
    <w:lvlOverride w:ilvl="0">
      <w:startOverride w:val="5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</w:num>
  <w:num w:numId="69" w16cid:durableId="2056660738">
    <w:abstractNumId w:val="0"/>
    <w:lvlOverride w:ilvl="0">
      <w:startOverride w:val="5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</w:num>
  <w:num w:numId="70" w16cid:durableId="1416171856">
    <w:abstractNumId w:val="1"/>
  </w:num>
  <w:num w:numId="71" w16cid:durableId="1921135075">
    <w:abstractNumId w:val="1"/>
  </w:num>
  <w:num w:numId="72" w16cid:durableId="294458586">
    <w:abstractNumId w:val="1"/>
  </w:num>
  <w:num w:numId="73" w16cid:durableId="1654328625">
    <w:abstractNumId w:val="0"/>
  </w:num>
  <w:num w:numId="74" w16cid:durableId="1594823067">
    <w:abstractNumId w:val="1"/>
  </w:num>
  <w:num w:numId="75" w16cid:durableId="745422570">
    <w:abstractNumId w:val="1"/>
  </w:num>
  <w:num w:numId="76" w16cid:durableId="1424112309">
    <w:abstractNumId w:val="1"/>
  </w:num>
  <w:num w:numId="77" w16cid:durableId="1157649434">
    <w:abstractNumId w:val="0"/>
  </w:num>
  <w:num w:numId="78" w16cid:durableId="3829195">
    <w:abstractNumId w:val="1"/>
  </w:num>
  <w:num w:numId="79" w16cid:durableId="119766474">
    <w:abstractNumId w:val="1"/>
  </w:num>
  <w:num w:numId="80" w16cid:durableId="1692029871">
    <w:abstractNumId w:val="31"/>
  </w:num>
  <w:num w:numId="81" w16cid:durableId="1040087099">
    <w:abstractNumId w:val="0"/>
  </w:num>
  <w:num w:numId="82" w16cid:durableId="906762576">
    <w:abstractNumId w:val="40"/>
  </w:num>
  <w:numIdMacAtCleanup w:val="7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Anton Shatkovskiy">
    <w15:presenceInfo w15:providerId="AD" w15:userId="S-1-5-21-4057330557-1302476524-3066011412-4676"/>
  </w15:person>
  <w15:person w15:author="Разуваева М.">
    <w15:presenceInfo w15:providerId="None" w15:userId="Разуваева М."/>
  </w15:person>
  <w15:person w15:author="Viktor Kolokoltsev">
    <w15:presenceInfo w15:providerId="AD" w15:userId="S-1-5-21-4057330557-1302476524-3066011412-462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0E4C"/>
    <w:rsid w:val="000002AA"/>
    <w:rsid w:val="000006F1"/>
    <w:rsid w:val="00000E2D"/>
    <w:rsid w:val="00001328"/>
    <w:rsid w:val="00001744"/>
    <w:rsid w:val="00001A64"/>
    <w:rsid w:val="000024D2"/>
    <w:rsid w:val="00002B3A"/>
    <w:rsid w:val="00002C34"/>
    <w:rsid w:val="00003AE7"/>
    <w:rsid w:val="00004868"/>
    <w:rsid w:val="000052B1"/>
    <w:rsid w:val="00005A51"/>
    <w:rsid w:val="00005C7A"/>
    <w:rsid w:val="00006E67"/>
    <w:rsid w:val="00006E98"/>
    <w:rsid w:val="0000740C"/>
    <w:rsid w:val="00011C0E"/>
    <w:rsid w:val="00011C4C"/>
    <w:rsid w:val="0001231A"/>
    <w:rsid w:val="0001349B"/>
    <w:rsid w:val="00013E14"/>
    <w:rsid w:val="00015C4F"/>
    <w:rsid w:val="00015EB4"/>
    <w:rsid w:val="00015F17"/>
    <w:rsid w:val="00016655"/>
    <w:rsid w:val="00017346"/>
    <w:rsid w:val="00017479"/>
    <w:rsid w:val="000179D0"/>
    <w:rsid w:val="00017F6E"/>
    <w:rsid w:val="00020729"/>
    <w:rsid w:val="00020DFD"/>
    <w:rsid w:val="00020EA2"/>
    <w:rsid w:val="000211BF"/>
    <w:rsid w:val="000213CC"/>
    <w:rsid w:val="0002190A"/>
    <w:rsid w:val="00021E44"/>
    <w:rsid w:val="00022385"/>
    <w:rsid w:val="00023796"/>
    <w:rsid w:val="00023DE3"/>
    <w:rsid w:val="00026548"/>
    <w:rsid w:val="00027C1B"/>
    <w:rsid w:val="00027CA8"/>
    <w:rsid w:val="00027F20"/>
    <w:rsid w:val="000309BF"/>
    <w:rsid w:val="00030C47"/>
    <w:rsid w:val="00030EB4"/>
    <w:rsid w:val="00031362"/>
    <w:rsid w:val="00033131"/>
    <w:rsid w:val="00033A3F"/>
    <w:rsid w:val="000346EC"/>
    <w:rsid w:val="00034996"/>
    <w:rsid w:val="00035540"/>
    <w:rsid w:val="00036FBD"/>
    <w:rsid w:val="000400CC"/>
    <w:rsid w:val="0004057A"/>
    <w:rsid w:val="000407F4"/>
    <w:rsid w:val="00042004"/>
    <w:rsid w:val="000422E2"/>
    <w:rsid w:val="00042339"/>
    <w:rsid w:val="000424D2"/>
    <w:rsid w:val="00042A47"/>
    <w:rsid w:val="00043EAE"/>
    <w:rsid w:val="00044247"/>
    <w:rsid w:val="00044B48"/>
    <w:rsid w:val="00044BC5"/>
    <w:rsid w:val="00045B91"/>
    <w:rsid w:val="00046459"/>
    <w:rsid w:val="00047965"/>
    <w:rsid w:val="000502C2"/>
    <w:rsid w:val="00050468"/>
    <w:rsid w:val="000505C1"/>
    <w:rsid w:val="00051542"/>
    <w:rsid w:val="00051698"/>
    <w:rsid w:val="00051A35"/>
    <w:rsid w:val="00051FD6"/>
    <w:rsid w:val="00053862"/>
    <w:rsid w:val="00054423"/>
    <w:rsid w:val="000554AA"/>
    <w:rsid w:val="0005641A"/>
    <w:rsid w:val="000569F9"/>
    <w:rsid w:val="00057578"/>
    <w:rsid w:val="00057624"/>
    <w:rsid w:val="000605F3"/>
    <w:rsid w:val="0006066C"/>
    <w:rsid w:val="000607E1"/>
    <w:rsid w:val="0006095A"/>
    <w:rsid w:val="00060CA5"/>
    <w:rsid w:val="00061DE1"/>
    <w:rsid w:val="0006208D"/>
    <w:rsid w:val="00062D92"/>
    <w:rsid w:val="00062F50"/>
    <w:rsid w:val="00063978"/>
    <w:rsid w:val="000649B4"/>
    <w:rsid w:val="00064CA9"/>
    <w:rsid w:val="0006516B"/>
    <w:rsid w:val="00066456"/>
    <w:rsid w:val="00067F98"/>
    <w:rsid w:val="00070377"/>
    <w:rsid w:val="000714AA"/>
    <w:rsid w:val="0007154A"/>
    <w:rsid w:val="00072E2D"/>
    <w:rsid w:val="000735E2"/>
    <w:rsid w:val="00074038"/>
    <w:rsid w:val="00074788"/>
    <w:rsid w:val="000748E0"/>
    <w:rsid w:val="0007695F"/>
    <w:rsid w:val="000772CF"/>
    <w:rsid w:val="0007765A"/>
    <w:rsid w:val="000802EB"/>
    <w:rsid w:val="00081DD2"/>
    <w:rsid w:val="00081FBE"/>
    <w:rsid w:val="000832E2"/>
    <w:rsid w:val="00083A9C"/>
    <w:rsid w:val="0008553D"/>
    <w:rsid w:val="00086DF5"/>
    <w:rsid w:val="000872D7"/>
    <w:rsid w:val="00087751"/>
    <w:rsid w:val="00090762"/>
    <w:rsid w:val="00091003"/>
    <w:rsid w:val="0009138A"/>
    <w:rsid w:val="00091C97"/>
    <w:rsid w:val="00092F38"/>
    <w:rsid w:val="00093266"/>
    <w:rsid w:val="000939CD"/>
    <w:rsid w:val="00093F38"/>
    <w:rsid w:val="00093FE6"/>
    <w:rsid w:val="000942A0"/>
    <w:rsid w:val="00094EA1"/>
    <w:rsid w:val="00095533"/>
    <w:rsid w:val="00095595"/>
    <w:rsid w:val="00095D9A"/>
    <w:rsid w:val="0009600D"/>
    <w:rsid w:val="000961C6"/>
    <w:rsid w:val="000962A6"/>
    <w:rsid w:val="000971C6"/>
    <w:rsid w:val="000971C8"/>
    <w:rsid w:val="00097437"/>
    <w:rsid w:val="000A04FD"/>
    <w:rsid w:val="000A13A7"/>
    <w:rsid w:val="000A2AF2"/>
    <w:rsid w:val="000A3A73"/>
    <w:rsid w:val="000A41C5"/>
    <w:rsid w:val="000A5B64"/>
    <w:rsid w:val="000A6DCB"/>
    <w:rsid w:val="000A7206"/>
    <w:rsid w:val="000A7D8B"/>
    <w:rsid w:val="000B07FA"/>
    <w:rsid w:val="000B0C04"/>
    <w:rsid w:val="000B0C39"/>
    <w:rsid w:val="000B0EE3"/>
    <w:rsid w:val="000B2F2E"/>
    <w:rsid w:val="000B3578"/>
    <w:rsid w:val="000B4253"/>
    <w:rsid w:val="000B45D2"/>
    <w:rsid w:val="000B4984"/>
    <w:rsid w:val="000B54D0"/>
    <w:rsid w:val="000B5FB9"/>
    <w:rsid w:val="000B7956"/>
    <w:rsid w:val="000B7F73"/>
    <w:rsid w:val="000C02F2"/>
    <w:rsid w:val="000C0AED"/>
    <w:rsid w:val="000C0C73"/>
    <w:rsid w:val="000C0D82"/>
    <w:rsid w:val="000C1721"/>
    <w:rsid w:val="000C1D53"/>
    <w:rsid w:val="000C4700"/>
    <w:rsid w:val="000C641F"/>
    <w:rsid w:val="000C67C9"/>
    <w:rsid w:val="000C6B81"/>
    <w:rsid w:val="000C7D06"/>
    <w:rsid w:val="000D21F7"/>
    <w:rsid w:val="000D2CB9"/>
    <w:rsid w:val="000D2E9B"/>
    <w:rsid w:val="000D31CC"/>
    <w:rsid w:val="000D6C67"/>
    <w:rsid w:val="000D6E2F"/>
    <w:rsid w:val="000E02A2"/>
    <w:rsid w:val="000E1C7C"/>
    <w:rsid w:val="000E1D24"/>
    <w:rsid w:val="000E3631"/>
    <w:rsid w:val="000E3CB8"/>
    <w:rsid w:val="000E4588"/>
    <w:rsid w:val="000E5046"/>
    <w:rsid w:val="000E6C29"/>
    <w:rsid w:val="000E716B"/>
    <w:rsid w:val="000E7B0C"/>
    <w:rsid w:val="000F0076"/>
    <w:rsid w:val="000F0CA3"/>
    <w:rsid w:val="000F0D3D"/>
    <w:rsid w:val="000F1DC2"/>
    <w:rsid w:val="000F2476"/>
    <w:rsid w:val="000F36FB"/>
    <w:rsid w:val="000F445B"/>
    <w:rsid w:val="000F4CA0"/>
    <w:rsid w:val="000F7D84"/>
    <w:rsid w:val="0010175C"/>
    <w:rsid w:val="00101844"/>
    <w:rsid w:val="00102733"/>
    <w:rsid w:val="00102A47"/>
    <w:rsid w:val="00102ECB"/>
    <w:rsid w:val="00103309"/>
    <w:rsid w:val="00103F10"/>
    <w:rsid w:val="00105A24"/>
    <w:rsid w:val="00107919"/>
    <w:rsid w:val="00107AB4"/>
    <w:rsid w:val="00107E64"/>
    <w:rsid w:val="00112A06"/>
    <w:rsid w:val="00113B22"/>
    <w:rsid w:val="00113ECD"/>
    <w:rsid w:val="0011559A"/>
    <w:rsid w:val="00115F0B"/>
    <w:rsid w:val="00116447"/>
    <w:rsid w:val="001164FA"/>
    <w:rsid w:val="0011794B"/>
    <w:rsid w:val="00117F8D"/>
    <w:rsid w:val="00122049"/>
    <w:rsid w:val="001226C0"/>
    <w:rsid w:val="00122857"/>
    <w:rsid w:val="00122E6F"/>
    <w:rsid w:val="00122FE4"/>
    <w:rsid w:val="00123150"/>
    <w:rsid w:val="001233A8"/>
    <w:rsid w:val="0012356A"/>
    <w:rsid w:val="001239E1"/>
    <w:rsid w:val="001264C3"/>
    <w:rsid w:val="00130DB5"/>
    <w:rsid w:val="00131E53"/>
    <w:rsid w:val="0013206A"/>
    <w:rsid w:val="001328BF"/>
    <w:rsid w:val="00133FEF"/>
    <w:rsid w:val="0013621F"/>
    <w:rsid w:val="001366B4"/>
    <w:rsid w:val="001376FF"/>
    <w:rsid w:val="00137D0A"/>
    <w:rsid w:val="00142133"/>
    <w:rsid w:val="00143981"/>
    <w:rsid w:val="001454DB"/>
    <w:rsid w:val="00145907"/>
    <w:rsid w:val="00146A3C"/>
    <w:rsid w:val="00146D81"/>
    <w:rsid w:val="001470A1"/>
    <w:rsid w:val="00147DF5"/>
    <w:rsid w:val="001506B6"/>
    <w:rsid w:val="00150C1E"/>
    <w:rsid w:val="00150FA0"/>
    <w:rsid w:val="00151BEA"/>
    <w:rsid w:val="00152474"/>
    <w:rsid w:val="0015291C"/>
    <w:rsid w:val="0015293F"/>
    <w:rsid w:val="00152AFF"/>
    <w:rsid w:val="0015304F"/>
    <w:rsid w:val="001540D0"/>
    <w:rsid w:val="001544AF"/>
    <w:rsid w:val="0015575D"/>
    <w:rsid w:val="00155BDF"/>
    <w:rsid w:val="0015639D"/>
    <w:rsid w:val="00156DE8"/>
    <w:rsid w:val="00157882"/>
    <w:rsid w:val="00160717"/>
    <w:rsid w:val="00161C74"/>
    <w:rsid w:val="00162082"/>
    <w:rsid w:val="00162639"/>
    <w:rsid w:val="00162C7E"/>
    <w:rsid w:val="0016301A"/>
    <w:rsid w:val="00163750"/>
    <w:rsid w:val="0016491D"/>
    <w:rsid w:val="0016560E"/>
    <w:rsid w:val="00165B16"/>
    <w:rsid w:val="00166A78"/>
    <w:rsid w:val="00166D90"/>
    <w:rsid w:val="00167BDD"/>
    <w:rsid w:val="00167DD7"/>
    <w:rsid w:val="00167ECE"/>
    <w:rsid w:val="00170128"/>
    <w:rsid w:val="0017033B"/>
    <w:rsid w:val="0017132B"/>
    <w:rsid w:val="00171737"/>
    <w:rsid w:val="00171B8C"/>
    <w:rsid w:val="001729E6"/>
    <w:rsid w:val="00175D1D"/>
    <w:rsid w:val="00175EFE"/>
    <w:rsid w:val="00176F16"/>
    <w:rsid w:val="0017714F"/>
    <w:rsid w:val="0017723B"/>
    <w:rsid w:val="00177547"/>
    <w:rsid w:val="00177C1E"/>
    <w:rsid w:val="00180C9D"/>
    <w:rsid w:val="0018186F"/>
    <w:rsid w:val="00181BA8"/>
    <w:rsid w:val="00182261"/>
    <w:rsid w:val="001862F6"/>
    <w:rsid w:val="001863D7"/>
    <w:rsid w:val="00186B32"/>
    <w:rsid w:val="001873B3"/>
    <w:rsid w:val="001901EC"/>
    <w:rsid w:val="001902F0"/>
    <w:rsid w:val="00190303"/>
    <w:rsid w:val="001915BA"/>
    <w:rsid w:val="00194DBE"/>
    <w:rsid w:val="001953E0"/>
    <w:rsid w:val="00195779"/>
    <w:rsid w:val="001966D9"/>
    <w:rsid w:val="001976B3"/>
    <w:rsid w:val="001A018B"/>
    <w:rsid w:val="001A1455"/>
    <w:rsid w:val="001A21F6"/>
    <w:rsid w:val="001A52E1"/>
    <w:rsid w:val="001A5C51"/>
    <w:rsid w:val="001A6586"/>
    <w:rsid w:val="001A6CEC"/>
    <w:rsid w:val="001A7411"/>
    <w:rsid w:val="001A79A4"/>
    <w:rsid w:val="001B00BE"/>
    <w:rsid w:val="001B11AB"/>
    <w:rsid w:val="001B15F4"/>
    <w:rsid w:val="001B1B97"/>
    <w:rsid w:val="001B2614"/>
    <w:rsid w:val="001B2BA3"/>
    <w:rsid w:val="001B40EF"/>
    <w:rsid w:val="001B549F"/>
    <w:rsid w:val="001B6065"/>
    <w:rsid w:val="001B7689"/>
    <w:rsid w:val="001B7FD2"/>
    <w:rsid w:val="001C0013"/>
    <w:rsid w:val="001C0BA6"/>
    <w:rsid w:val="001C117B"/>
    <w:rsid w:val="001C27C9"/>
    <w:rsid w:val="001C2AAA"/>
    <w:rsid w:val="001C3181"/>
    <w:rsid w:val="001C3CCB"/>
    <w:rsid w:val="001C4196"/>
    <w:rsid w:val="001C4328"/>
    <w:rsid w:val="001C5AA8"/>
    <w:rsid w:val="001C7643"/>
    <w:rsid w:val="001D04F2"/>
    <w:rsid w:val="001D0BCE"/>
    <w:rsid w:val="001D12A9"/>
    <w:rsid w:val="001D1F51"/>
    <w:rsid w:val="001D2472"/>
    <w:rsid w:val="001D463B"/>
    <w:rsid w:val="001D6380"/>
    <w:rsid w:val="001D67E7"/>
    <w:rsid w:val="001D6AA8"/>
    <w:rsid w:val="001D6C67"/>
    <w:rsid w:val="001E007D"/>
    <w:rsid w:val="001E04B4"/>
    <w:rsid w:val="001E08F8"/>
    <w:rsid w:val="001E0A19"/>
    <w:rsid w:val="001E0ABE"/>
    <w:rsid w:val="001E0AEB"/>
    <w:rsid w:val="001E14D2"/>
    <w:rsid w:val="001E3AE5"/>
    <w:rsid w:val="001E4308"/>
    <w:rsid w:val="001E4869"/>
    <w:rsid w:val="001E4D8F"/>
    <w:rsid w:val="001E4F36"/>
    <w:rsid w:val="001E536B"/>
    <w:rsid w:val="001E5D4D"/>
    <w:rsid w:val="001E60EF"/>
    <w:rsid w:val="001E6713"/>
    <w:rsid w:val="001F1310"/>
    <w:rsid w:val="001F15C1"/>
    <w:rsid w:val="001F191C"/>
    <w:rsid w:val="001F1ADE"/>
    <w:rsid w:val="001F2127"/>
    <w:rsid w:val="001F293D"/>
    <w:rsid w:val="001F2F04"/>
    <w:rsid w:val="001F41F5"/>
    <w:rsid w:val="001F42C3"/>
    <w:rsid w:val="001F4D3F"/>
    <w:rsid w:val="001F4FA3"/>
    <w:rsid w:val="001F5511"/>
    <w:rsid w:val="001F6158"/>
    <w:rsid w:val="001F6A73"/>
    <w:rsid w:val="001F72CA"/>
    <w:rsid w:val="001F7CE7"/>
    <w:rsid w:val="0020077F"/>
    <w:rsid w:val="00200860"/>
    <w:rsid w:val="00201649"/>
    <w:rsid w:val="00201A97"/>
    <w:rsid w:val="00202825"/>
    <w:rsid w:val="00203D9A"/>
    <w:rsid w:val="002040FA"/>
    <w:rsid w:val="00204195"/>
    <w:rsid w:val="00204D28"/>
    <w:rsid w:val="00204DF9"/>
    <w:rsid w:val="00205DA2"/>
    <w:rsid w:val="0020604F"/>
    <w:rsid w:val="002074BC"/>
    <w:rsid w:val="002101CF"/>
    <w:rsid w:val="002162B9"/>
    <w:rsid w:val="00217132"/>
    <w:rsid w:val="002202A8"/>
    <w:rsid w:val="0022080F"/>
    <w:rsid w:val="00220B30"/>
    <w:rsid w:val="00221409"/>
    <w:rsid w:val="00221A85"/>
    <w:rsid w:val="00222CDA"/>
    <w:rsid w:val="00223A30"/>
    <w:rsid w:val="002247E7"/>
    <w:rsid w:val="00224E9C"/>
    <w:rsid w:val="0022547D"/>
    <w:rsid w:val="00226377"/>
    <w:rsid w:val="002273EF"/>
    <w:rsid w:val="0023029A"/>
    <w:rsid w:val="00230BFB"/>
    <w:rsid w:val="0023191E"/>
    <w:rsid w:val="002326BC"/>
    <w:rsid w:val="00232E5D"/>
    <w:rsid w:val="00232F4C"/>
    <w:rsid w:val="00233F5C"/>
    <w:rsid w:val="00234166"/>
    <w:rsid w:val="0023456C"/>
    <w:rsid w:val="00234D4A"/>
    <w:rsid w:val="002358DA"/>
    <w:rsid w:val="00235F7C"/>
    <w:rsid w:val="0023634B"/>
    <w:rsid w:val="0023727E"/>
    <w:rsid w:val="00237303"/>
    <w:rsid w:val="0023740C"/>
    <w:rsid w:val="002403AB"/>
    <w:rsid w:val="002403F5"/>
    <w:rsid w:val="00240494"/>
    <w:rsid w:val="0024083E"/>
    <w:rsid w:val="00240980"/>
    <w:rsid w:val="00240B24"/>
    <w:rsid w:val="0024184B"/>
    <w:rsid w:val="00242EB8"/>
    <w:rsid w:val="00242EF7"/>
    <w:rsid w:val="00243366"/>
    <w:rsid w:val="002439CE"/>
    <w:rsid w:val="002448BE"/>
    <w:rsid w:val="00244EC8"/>
    <w:rsid w:val="00244FA9"/>
    <w:rsid w:val="00245550"/>
    <w:rsid w:val="00246AF3"/>
    <w:rsid w:val="00246EBA"/>
    <w:rsid w:val="00247D81"/>
    <w:rsid w:val="0025042F"/>
    <w:rsid w:val="002513C1"/>
    <w:rsid w:val="002517A3"/>
    <w:rsid w:val="00251937"/>
    <w:rsid w:val="002543F1"/>
    <w:rsid w:val="00254A43"/>
    <w:rsid w:val="00254EFA"/>
    <w:rsid w:val="002559D0"/>
    <w:rsid w:val="00255E06"/>
    <w:rsid w:val="002562FD"/>
    <w:rsid w:val="002566E4"/>
    <w:rsid w:val="0025748F"/>
    <w:rsid w:val="002575AB"/>
    <w:rsid w:val="00261903"/>
    <w:rsid w:val="00261F2E"/>
    <w:rsid w:val="0026425D"/>
    <w:rsid w:val="002649F3"/>
    <w:rsid w:val="00265B51"/>
    <w:rsid w:val="002668FC"/>
    <w:rsid w:val="00267C75"/>
    <w:rsid w:val="00267C9A"/>
    <w:rsid w:val="00270961"/>
    <w:rsid w:val="0027125D"/>
    <w:rsid w:val="00271A8E"/>
    <w:rsid w:val="00271FCF"/>
    <w:rsid w:val="002720D0"/>
    <w:rsid w:val="002725FB"/>
    <w:rsid w:val="00272FD3"/>
    <w:rsid w:val="0027317D"/>
    <w:rsid w:val="002732FA"/>
    <w:rsid w:val="0027349B"/>
    <w:rsid w:val="0027476C"/>
    <w:rsid w:val="00277CFE"/>
    <w:rsid w:val="00282F56"/>
    <w:rsid w:val="002838D5"/>
    <w:rsid w:val="00283CDF"/>
    <w:rsid w:val="002847B7"/>
    <w:rsid w:val="0028576D"/>
    <w:rsid w:val="00285CBD"/>
    <w:rsid w:val="00285E8F"/>
    <w:rsid w:val="00287D17"/>
    <w:rsid w:val="0029111A"/>
    <w:rsid w:val="0029120E"/>
    <w:rsid w:val="00292109"/>
    <w:rsid w:val="00292C6D"/>
    <w:rsid w:val="00293FBB"/>
    <w:rsid w:val="002945BF"/>
    <w:rsid w:val="00294B84"/>
    <w:rsid w:val="00295260"/>
    <w:rsid w:val="00296A8F"/>
    <w:rsid w:val="00296BA3"/>
    <w:rsid w:val="0029740D"/>
    <w:rsid w:val="002A092C"/>
    <w:rsid w:val="002A0BB4"/>
    <w:rsid w:val="002A21A0"/>
    <w:rsid w:val="002A2895"/>
    <w:rsid w:val="002A29A3"/>
    <w:rsid w:val="002A35D9"/>
    <w:rsid w:val="002A36D4"/>
    <w:rsid w:val="002A3BEA"/>
    <w:rsid w:val="002A3C58"/>
    <w:rsid w:val="002A4342"/>
    <w:rsid w:val="002A4AE3"/>
    <w:rsid w:val="002A518D"/>
    <w:rsid w:val="002A595B"/>
    <w:rsid w:val="002A59EE"/>
    <w:rsid w:val="002B00AB"/>
    <w:rsid w:val="002B09B6"/>
    <w:rsid w:val="002B1812"/>
    <w:rsid w:val="002B1A7B"/>
    <w:rsid w:val="002B1B59"/>
    <w:rsid w:val="002B341B"/>
    <w:rsid w:val="002B37C1"/>
    <w:rsid w:val="002B3D02"/>
    <w:rsid w:val="002B3D10"/>
    <w:rsid w:val="002B46F5"/>
    <w:rsid w:val="002B48F0"/>
    <w:rsid w:val="002B4D0C"/>
    <w:rsid w:val="002B5BBA"/>
    <w:rsid w:val="002B5D53"/>
    <w:rsid w:val="002B7524"/>
    <w:rsid w:val="002C07E6"/>
    <w:rsid w:val="002C0A30"/>
    <w:rsid w:val="002C19D2"/>
    <w:rsid w:val="002C3591"/>
    <w:rsid w:val="002C3F19"/>
    <w:rsid w:val="002C48AA"/>
    <w:rsid w:val="002C49C1"/>
    <w:rsid w:val="002C519B"/>
    <w:rsid w:val="002C5F80"/>
    <w:rsid w:val="002C6284"/>
    <w:rsid w:val="002C62E6"/>
    <w:rsid w:val="002C6C81"/>
    <w:rsid w:val="002D079C"/>
    <w:rsid w:val="002D298C"/>
    <w:rsid w:val="002D2A0D"/>
    <w:rsid w:val="002D2CE5"/>
    <w:rsid w:val="002D35A4"/>
    <w:rsid w:val="002D3955"/>
    <w:rsid w:val="002D450F"/>
    <w:rsid w:val="002D45E7"/>
    <w:rsid w:val="002D5C12"/>
    <w:rsid w:val="002D6551"/>
    <w:rsid w:val="002D7E3B"/>
    <w:rsid w:val="002E062C"/>
    <w:rsid w:val="002E0AAB"/>
    <w:rsid w:val="002E0FD2"/>
    <w:rsid w:val="002E1653"/>
    <w:rsid w:val="002E1E47"/>
    <w:rsid w:val="002E2AF3"/>
    <w:rsid w:val="002E2F3A"/>
    <w:rsid w:val="002E3398"/>
    <w:rsid w:val="002E36AC"/>
    <w:rsid w:val="002E3BE3"/>
    <w:rsid w:val="002E50FC"/>
    <w:rsid w:val="002E5424"/>
    <w:rsid w:val="002E58B8"/>
    <w:rsid w:val="002E662D"/>
    <w:rsid w:val="002E7899"/>
    <w:rsid w:val="002F1050"/>
    <w:rsid w:val="002F1606"/>
    <w:rsid w:val="002F1B37"/>
    <w:rsid w:val="002F2174"/>
    <w:rsid w:val="002F230B"/>
    <w:rsid w:val="002F267B"/>
    <w:rsid w:val="002F4A2B"/>
    <w:rsid w:val="002F4B26"/>
    <w:rsid w:val="002F58D0"/>
    <w:rsid w:val="002F619C"/>
    <w:rsid w:val="0030097D"/>
    <w:rsid w:val="00300DE8"/>
    <w:rsid w:val="00302C56"/>
    <w:rsid w:val="003034CD"/>
    <w:rsid w:val="00304A1D"/>
    <w:rsid w:val="00306B5F"/>
    <w:rsid w:val="00306D8F"/>
    <w:rsid w:val="0030763E"/>
    <w:rsid w:val="00307969"/>
    <w:rsid w:val="00307CF0"/>
    <w:rsid w:val="0031034E"/>
    <w:rsid w:val="003104C7"/>
    <w:rsid w:val="00310FC0"/>
    <w:rsid w:val="0031105E"/>
    <w:rsid w:val="003115B4"/>
    <w:rsid w:val="00311FA7"/>
    <w:rsid w:val="0031262F"/>
    <w:rsid w:val="00312C46"/>
    <w:rsid w:val="00312F83"/>
    <w:rsid w:val="003135CD"/>
    <w:rsid w:val="00314CA4"/>
    <w:rsid w:val="00314F93"/>
    <w:rsid w:val="00315386"/>
    <w:rsid w:val="00316195"/>
    <w:rsid w:val="0031705A"/>
    <w:rsid w:val="00317439"/>
    <w:rsid w:val="0031776B"/>
    <w:rsid w:val="00317A2D"/>
    <w:rsid w:val="00317CF8"/>
    <w:rsid w:val="00317F1E"/>
    <w:rsid w:val="003201DA"/>
    <w:rsid w:val="00320E55"/>
    <w:rsid w:val="003225E2"/>
    <w:rsid w:val="003254B5"/>
    <w:rsid w:val="00326368"/>
    <w:rsid w:val="003274C4"/>
    <w:rsid w:val="003300C4"/>
    <w:rsid w:val="0033041B"/>
    <w:rsid w:val="00331003"/>
    <w:rsid w:val="00331B38"/>
    <w:rsid w:val="0033240B"/>
    <w:rsid w:val="0033398E"/>
    <w:rsid w:val="00333EEA"/>
    <w:rsid w:val="00334B74"/>
    <w:rsid w:val="00337C9D"/>
    <w:rsid w:val="00340A39"/>
    <w:rsid w:val="00340CB7"/>
    <w:rsid w:val="00341430"/>
    <w:rsid w:val="003414A5"/>
    <w:rsid w:val="00342199"/>
    <w:rsid w:val="00342322"/>
    <w:rsid w:val="0034268C"/>
    <w:rsid w:val="00345387"/>
    <w:rsid w:val="00345E5F"/>
    <w:rsid w:val="003461A6"/>
    <w:rsid w:val="0034704E"/>
    <w:rsid w:val="00350151"/>
    <w:rsid w:val="003502D8"/>
    <w:rsid w:val="00350F38"/>
    <w:rsid w:val="003543DF"/>
    <w:rsid w:val="00355855"/>
    <w:rsid w:val="003558A0"/>
    <w:rsid w:val="00357CBF"/>
    <w:rsid w:val="00360124"/>
    <w:rsid w:val="00360D91"/>
    <w:rsid w:val="003614A6"/>
    <w:rsid w:val="00361929"/>
    <w:rsid w:val="003630F7"/>
    <w:rsid w:val="003631E6"/>
    <w:rsid w:val="0036369E"/>
    <w:rsid w:val="00365187"/>
    <w:rsid w:val="0036541C"/>
    <w:rsid w:val="003659AF"/>
    <w:rsid w:val="003659CB"/>
    <w:rsid w:val="003663DD"/>
    <w:rsid w:val="0036691F"/>
    <w:rsid w:val="00366E46"/>
    <w:rsid w:val="00366F29"/>
    <w:rsid w:val="003674EC"/>
    <w:rsid w:val="00370A16"/>
    <w:rsid w:val="00371867"/>
    <w:rsid w:val="00371CB6"/>
    <w:rsid w:val="00371E4C"/>
    <w:rsid w:val="00373EF2"/>
    <w:rsid w:val="003748F2"/>
    <w:rsid w:val="00375008"/>
    <w:rsid w:val="00375197"/>
    <w:rsid w:val="0037655C"/>
    <w:rsid w:val="00376C9C"/>
    <w:rsid w:val="00377D41"/>
    <w:rsid w:val="00377E1C"/>
    <w:rsid w:val="0038084F"/>
    <w:rsid w:val="003809A7"/>
    <w:rsid w:val="00380C69"/>
    <w:rsid w:val="0038116E"/>
    <w:rsid w:val="003817A5"/>
    <w:rsid w:val="00383103"/>
    <w:rsid w:val="003857AD"/>
    <w:rsid w:val="003859ED"/>
    <w:rsid w:val="00385B5E"/>
    <w:rsid w:val="00385D3E"/>
    <w:rsid w:val="003861F2"/>
    <w:rsid w:val="00386991"/>
    <w:rsid w:val="003871A7"/>
    <w:rsid w:val="00387284"/>
    <w:rsid w:val="003878A7"/>
    <w:rsid w:val="003914AE"/>
    <w:rsid w:val="003937EC"/>
    <w:rsid w:val="00393C5D"/>
    <w:rsid w:val="00394503"/>
    <w:rsid w:val="0039464F"/>
    <w:rsid w:val="003959D5"/>
    <w:rsid w:val="0039649D"/>
    <w:rsid w:val="00396AF8"/>
    <w:rsid w:val="003972D2"/>
    <w:rsid w:val="003A0338"/>
    <w:rsid w:val="003A1CC9"/>
    <w:rsid w:val="003A3438"/>
    <w:rsid w:val="003A6DCD"/>
    <w:rsid w:val="003A70B8"/>
    <w:rsid w:val="003A765A"/>
    <w:rsid w:val="003A7E63"/>
    <w:rsid w:val="003B024A"/>
    <w:rsid w:val="003B02B1"/>
    <w:rsid w:val="003B1367"/>
    <w:rsid w:val="003B2D41"/>
    <w:rsid w:val="003B2DC2"/>
    <w:rsid w:val="003B35C7"/>
    <w:rsid w:val="003B3A39"/>
    <w:rsid w:val="003B3FB5"/>
    <w:rsid w:val="003B4937"/>
    <w:rsid w:val="003B5401"/>
    <w:rsid w:val="003B6FBA"/>
    <w:rsid w:val="003B7017"/>
    <w:rsid w:val="003B73A0"/>
    <w:rsid w:val="003B7E85"/>
    <w:rsid w:val="003C0179"/>
    <w:rsid w:val="003C0426"/>
    <w:rsid w:val="003C04F7"/>
    <w:rsid w:val="003C07FD"/>
    <w:rsid w:val="003C1447"/>
    <w:rsid w:val="003C1B28"/>
    <w:rsid w:val="003C317E"/>
    <w:rsid w:val="003C393A"/>
    <w:rsid w:val="003C4872"/>
    <w:rsid w:val="003C4A53"/>
    <w:rsid w:val="003C4EA7"/>
    <w:rsid w:val="003C628C"/>
    <w:rsid w:val="003C7803"/>
    <w:rsid w:val="003C7E0F"/>
    <w:rsid w:val="003D276F"/>
    <w:rsid w:val="003D42F5"/>
    <w:rsid w:val="003D4E61"/>
    <w:rsid w:val="003D565C"/>
    <w:rsid w:val="003D5752"/>
    <w:rsid w:val="003D5BF2"/>
    <w:rsid w:val="003D5DA7"/>
    <w:rsid w:val="003D603B"/>
    <w:rsid w:val="003D6649"/>
    <w:rsid w:val="003D6769"/>
    <w:rsid w:val="003D6C57"/>
    <w:rsid w:val="003D6EFE"/>
    <w:rsid w:val="003D7524"/>
    <w:rsid w:val="003D75EA"/>
    <w:rsid w:val="003D78BB"/>
    <w:rsid w:val="003D7A06"/>
    <w:rsid w:val="003E04CB"/>
    <w:rsid w:val="003E0CA3"/>
    <w:rsid w:val="003E0E55"/>
    <w:rsid w:val="003E139B"/>
    <w:rsid w:val="003E150C"/>
    <w:rsid w:val="003E2B76"/>
    <w:rsid w:val="003E4FFA"/>
    <w:rsid w:val="003E6681"/>
    <w:rsid w:val="003E7229"/>
    <w:rsid w:val="003F001C"/>
    <w:rsid w:val="003F0A6E"/>
    <w:rsid w:val="003F1443"/>
    <w:rsid w:val="003F27C6"/>
    <w:rsid w:val="003F2980"/>
    <w:rsid w:val="003F2CB4"/>
    <w:rsid w:val="003F31C0"/>
    <w:rsid w:val="003F3B38"/>
    <w:rsid w:val="003F3FAB"/>
    <w:rsid w:val="003F4053"/>
    <w:rsid w:val="003F4791"/>
    <w:rsid w:val="003F5339"/>
    <w:rsid w:val="003F79F7"/>
    <w:rsid w:val="003F7CD3"/>
    <w:rsid w:val="00402F22"/>
    <w:rsid w:val="004034F8"/>
    <w:rsid w:val="004039F5"/>
    <w:rsid w:val="00403F2D"/>
    <w:rsid w:val="004046E8"/>
    <w:rsid w:val="0040481A"/>
    <w:rsid w:val="00405B84"/>
    <w:rsid w:val="0040627C"/>
    <w:rsid w:val="00406BE1"/>
    <w:rsid w:val="0041138A"/>
    <w:rsid w:val="004115BE"/>
    <w:rsid w:val="00411AC3"/>
    <w:rsid w:val="00411D3D"/>
    <w:rsid w:val="0041282A"/>
    <w:rsid w:val="0041340B"/>
    <w:rsid w:val="00414D23"/>
    <w:rsid w:val="0041546D"/>
    <w:rsid w:val="00416129"/>
    <w:rsid w:val="004163AB"/>
    <w:rsid w:val="00416C3E"/>
    <w:rsid w:val="00421853"/>
    <w:rsid w:val="00422998"/>
    <w:rsid w:val="00422B20"/>
    <w:rsid w:val="0042373D"/>
    <w:rsid w:val="004237AA"/>
    <w:rsid w:val="00423B16"/>
    <w:rsid w:val="00425537"/>
    <w:rsid w:val="00426A2E"/>
    <w:rsid w:val="0043038E"/>
    <w:rsid w:val="004307EE"/>
    <w:rsid w:val="00431877"/>
    <w:rsid w:val="00431883"/>
    <w:rsid w:val="00432E32"/>
    <w:rsid w:val="00433064"/>
    <w:rsid w:val="00434697"/>
    <w:rsid w:val="004349F8"/>
    <w:rsid w:val="00436349"/>
    <w:rsid w:val="00436832"/>
    <w:rsid w:val="00440953"/>
    <w:rsid w:val="00440C87"/>
    <w:rsid w:val="00441797"/>
    <w:rsid w:val="00441B5E"/>
    <w:rsid w:val="00441F99"/>
    <w:rsid w:val="0044394A"/>
    <w:rsid w:val="00443C41"/>
    <w:rsid w:val="0044419A"/>
    <w:rsid w:val="004453CC"/>
    <w:rsid w:val="00445596"/>
    <w:rsid w:val="0044703B"/>
    <w:rsid w:val="00447D61"/>
    <w:rsid w:val="0045098B"/>
    <w:rsid w:val="00450D26"/>
    <w:rsid w:val="00450DC9"/>
    <w:rsid w:val="00450F38"/>
    <w:rsid w:val="004519C6"/>
    <w:rsid w:val="00452476"/>
    <w:rsid w:val="00452B93"/>
    <w:rsid w:val="00452FC4"/>
    <w:rsid w:val="00453626"/>
    <w:rsid w:val="00453A3C"/>
    <w:rsid w:val="00453F16"/>
    <w:rsid w:val="00454285"/>
    <w:rsid w:val="00454516"/>
    <w:rsid w:val="004548E8"/>
    <w:rsid w:val="00454FD5"/>
    <w:rsid w:val="0045502F"/>
    <w:rsid w:val="0045571C"/>
    <w:rsid w:val="00455A84"/>
    <w:rsid w:val="00456144"/>
    <w:rsid w:val="004569A7"/>
    <w:rsid w:val="00460207"/>
    <w:rsid w:val="00460435"/>
    <w:rsid w:val="0046319F"/>
    <w:rsid w:val="0046375C"/>
    <w:rsid w:val="00463EA1"/>
    <w:rsid w:val="00465584"/>
    <w:rsid w:val="00466AF9"/>
    <w:rsid w:val="0046763D"/>
    <w:rsid w:val="00467B04"/>
    <w:rsid w:val="00467BB6"/>
    <w:rsid w:val="004716EF"/>
    <w:rsid w:val="00471E6B"/>
    <w:rsid w:val="00472D37"/>
    <w:rsid w:val="004730EB"/>
    <w:rsid w:val="004739AC"/>
    <w:rsid w:val="00474112"/>
    <w:rsid w:val="00475373"/>
    <w:rsid w:val="0047684B"/>
    <w:rsid w:val="00476B26"/>
    <w:rsid w:val="004771A9"/>
    <w:rsid w:val="004774A2"/>
    <w:rsid w:val="00477968"/>
    <w:rsid w:val="00477DAC"/>
    <w:rsid w:val="00481393"/>
    <w:rsid w:val="004813BC"/>
    <w:rsid w:val="0048182C"/>
    <w:rsid w:val="00483889"/>
    <w:rsid w:val="00485F09"/>
    <w:rsid w:val="00487565"/>
    <w:rsid w:val="004922CE"/>
    <w:rsid w:val="00493739"/>
    <w:rsid w:val="004942D9"/>
    <w:rsid w:val="004A0204"/>
    <w:rsid w:val="004A0509"/>
    <w:rsid w:val="004A0856"/>
    <w:rsid w:val="004A109A"/>
    <w:rsid w:val="004A2024"/>
    <w:rsid w:val="004A219F"/>
    <w:rsid w:val="004A39CC"/>
    <w:rsid w:val="004A39F7"/>
    <w:rsid w:val="004A6C14"/>
    <w:rsid w:val="004A7616"/>
    <w:rsid w:val="004A7683"/>
    <w:rsid w:val="004A79C2"/>
    <w:rsid w:val="004B0938"/>
    <w:rsid w:val="004B142C"/>
    <w:rsid w:val="004B17D3"/>
    <w:rsid w:val="004B25BE"/>
    <w:rsid w:val="004B3A24"/>
    <w:rsid w:val="004B3E1B"/>
    <w:rsid w:val="004B5E50"/>
    <w:rsid w:val="004C0A77"/>
    <w:rsid w:val="004C0CD9"/>
    <w:rsid w:val="004C1055"/>
    <w:rsid w:val="004C2A2D"/>
    <w:rsid w:val="004C2C87"/>
    <w:rsid w:val="004C32D7"/>
    <w:rsid w:val="004C4033"/>
    <w:rsid w:val="004C4DC2"/>
    <w:rsid w:val="004C697A"/>
    <w:rsid w:val="004C7C21"/>
    <w:rsid w:val="004D0E4F"/>
    <w:rsid w:val="004D1163"/>
    <w:rsid w:val="004D31AB"/>
    <w:rsid w:val="004D457F"/>
    <w:rsid w:val="004D5344"/>
    <w:rsid w:val="004D597D"/>
    <w:rsid w:val="004D633A"/>
    <w:rsid w:val="004D6375"/>
    <w:rsid w:val="004D6948"/>
    <w:rsid w:val="004D6B33"/>
    <w:rsid w:val="004E026F"/>
    <w:rsid w:val="004E02D4"/>
    <w:rsid w:val="004E2B4D"/>
    <w:rsid w:val="004E3CDC"/>
    <w:rsid w:val="004E3EE4"/>
    <w:rsid w:val="004E453A"/>
    <w:rsid w:val="004E5F93"/>
    <w:rsid w:val="004E714A"/>
    <w:rsid w:val="004F02B1"/>
    <w:rsid w:val="004F0D55"/>
    <w:rsid w:val="004F1100"/>
    <w:rsid w:val="004F1824"/>
    <w:rsid w:val="004F2854"/>
    <w:rsid w:val="004F2B0E"/>
    <w:rsid w:val="004F3302"/>
    <w:rsid w:val="004F4955"/>
    <w:rsid w:val="004F4BE3"/>
    <w:rsid w:val="004F4EC5"/>
    <w:rsid w:val="004F519A"/>
    <w:rsid w:val="004F59A3"/>
    <w:rsid w:val="004F6B83"/>
    <w:rsid w:val="004F7179"/>
    <w:rsid w:val="004F7452"/>
    <w:rsid w:val="004F7CA6"/>
    <w:rsid w:val="00501B15"/>
    <w:rsid w:val="00502289"/>
    <w:rsid w:val="005025F9"/>
    <w:rsid w:val="0050268C"/>
    <w:rsid w:val="00503332"/>
    <w:rsid w:val="00505307"/>
    <w:rsid w:val="0050651D"/>
    <w:rsid w:val="00506A14"/>
    <w:rsid w:val="00506DF8"/>
    <w:rsid w:val="00506E48"/>
    <w:rsid w:val="00510C06"/>
    <w:rsid w:val="00511753"/>
    <w:rsid w:val="00511BE3"/>
    <w:rsid w:val="005121B1"/>
    <w:rsid w:val="005130F7"/>
    <w:rsid w:val="005159EC"/>
    <w:rsid w:val="00515D62"/>
    <w:rsid w:val="00517269"/>
    <w:rsid w:val="00520AEC"/>
    <w:rsid w:val="005219C7"/>
    <w:rsid w:val="005228AC"/>
    <w:rsid w:val="005236FB"/>
    <w:rsid w:val="00523C59"/>
    <w:rsid w:val="00524272"/>
    <w:rsid w:val="0052454F"/>
    <w:rsid w:val="00526047"/>
    <w:rsid w:val="005262F1"/>
    <w:rsid w:val="005268F7"/>
    <w:rsid w:val="00526D3E"/>
    <w:rsid w:val="0052741D"/>
    <w:rsid w:val="00527978"/>
    <w:rsid w:val="005307EB"/>
    <w:rsid w:val="0053086C"/>
    <w:rsid w:val="005312D9"/>
    <w:rsid w:val="0053137D"/>
    <w:rsid w:val="005319CA"/>
    <w:rsid w:val="005319D1"/>
    <w:rsid w:val="00531B4E"/>
    <w:rsid w:val="005333CD"/>
    <w:rsid w:val="0053380B"/>
    <w:rsid w:val="00534731"/>
    <w:rsid w:val="00535829"/>
    <w:rsid w:val="005371DE"/>
    <w:rsid w:val="005378EA"/>
    <w:rsid w:val="005401A5"/>
    <w:rsid w:val="005403A1"/>
    <w:rsid w:val="0054117D"/>
    <w:rsid w:val="00541F06"/>
    <w:rsid w:val="0054244E"/>
    <w:rsid w:val="005427EB"/>
    <w:rsid w:val="00543C19"/>
    <w:rsid w:val="00544134"/>
    <w:rsid w:val="0054637B"/>
    <w:rsid w:val="005463C9"/>
    <w:rsid w:val="00546A58"/>
    <w:rsid w:val="00546E28"/>
    <w:rsid w:val="00547041"/>
    <w:rsid w:val="00547820"/>
    <w:rsid w:val="0055014B"/>
    <w:rsid w:val="00550A0A"/>
    <w:rsid w:val="00551849"/>
    <w:rsid w:val="00552A87"/>
    <w:rsid w:val="00554914"/>
    <w:rsid w:val="005560F1"/>
    <w:rsid w:val="00556353"/>
    <w:rsid w:val="005603F2"/>
    <w:rsid w:val="005617CA"/>
    <w:rsid w:val="00561BF3"/>
    <w:rsid w:val="00561C9D"/>
    <w:rsid w:val="00562D2E"/>
    <w:rsid w:val="00563116"/>
    <w:rsid w:val="00563493"/>
    <w:rsid w:val="0056454F"/>
    <w:rsid w:val="00565BFB"/>
    <w:rsid w:val="00565E14"/>
    <w:rsid w:val="00566D49"/>
    <w:rsid w:val="00570081"/>
    <w:rsid w:val="00570480"/>
    <w:rsid w:val="00570F67"/>
    <w:rsid w:val="00571B0A"/>
    <w:rsid w:val="005731BE"/>
    <w:rsid w:val="0057382E"/>
    <w:rsid w:val="00574704"/>
    <w:rsid w:val="00574902"/>
    <w:rsid w:val="005754BF"/>
    <w:rsid w:val="005763A6"/>
    <w:rsid w:val="0057784B"/>
    <w:rsid w:val="005800CF"/>
    <w:rsid w:val="005801F3"/>
    <w:rsid w:val="00580A69"/>
    <w:rsid w:val="00580F8E"/>
    <w:rsid w:val="00581B5E"/>
    <w:rsid w:val="00581C06"/>
    <w:rsid w:val="0058325B"/>
    <w:rsid w:val="00583CAC"/>
    <w:rsid w:val="005847F2"/>
    <w:rsid w:val="00585068"/>
    <w:rsid w:val="00585C00"/>
    <w:rsid w:val="00586CFE"/>
    <w:rsid w:val="00587424"/>
    <w:rsid w:val="00587783"/>
    <w:rsid w:val="005879AA"/>
    <w:rsid w:val="00590044"/>
    <w:rsid w:val="00590927"/>
    <w:rsid w:val="00590EEB"/>
    <w:rsid w:val="005935E2"/>
    <w:rsid w:val="00593716"/>
    <w:rsid w:val="005937F0"/>
    <w:rsid w:val="00594037"/>
    <w:rsid w:val="00594565"/>
    <w:rsid w:val="00594CD8"/>
    <w:rsid w:val="0059609A"/>
    <w:rsid w:val="00597728"/>
    <w:rsid w:val="005979B0"/>
    <w:rsid w:val="00597DCB"/>
    <w:rsid w:val="005A00A5"/>
    <w:rsid w:val="005A0253"/>
    <w:rsid w:val="005A02F0"/>
    <w:rsid w:val="005A04E5"/>
    <w:rsid w:val="005A1250"/>
    <w:rsid w:val="005A1E54"/>
    <w:rsid w:val="005A46A8"/>
    <w:rsid w:val="005A5557"/>
    <w:rsid w:val="005A55CE"/>
    <w:rsid w:val="005A744F"/>
    <w:rsid w:val="005A77BD"/>
    <w:rsid w:val="005B0AE4"/>
    <w:rsid w:val="005B0CA5"/>
    <w:rsid w:val="005B1013"/>
    <w:rsid w:val="005B1C0B"/>
    <w:rsid w:val="005B2DBF"/>
    <w:rsid w:val="005B3703"/>
    <w:rsid w:val="005B460B"/>
    <w:rsid w:val="005B4B61"/>
    <w:rsid w:val="005B5749"/>
    <w:rsid w:val="005B598E"/>
    <w:rsid w:val="005B5DA8"/>
    <w:rsid w:val="005B6020"/>
    <w:rsid w:val="005C01E9"/>
    <w:rsid w:val="005C30B4"/>
    <w:rsid w:val="005C33DB"/>
    <w:rsid w:val="005C3517"/>
    <w:rsid w:val="005C3FEB"/>
    <w:rsid w:val="005C4492"/>
    <w:rsid w:val="005C4BF5"/>
    <w:rsid w:val="005C5297"/>
    <w:rsid w:val="005C5418"/>
    <w:rsid w:val="005C6869"/>
    <w:rsid w:val="005C718E"/>
    <w:rsid w:val="005C737F"/>
    <w:rsid w:val="005D0C50"/>
    <w:rsid w:val="005D12F0"/>
    <w:rsid w:val="005D132A"/>
    <w:rsid w:val="005D4DB2"/>
    <w:rsid w:val="005D4E26"/>
    <w:rsid w:val="005D5DB8"/>
    <w:rsid w:val="005D7654"/>
    <w:rsid w:val="005D7809"/>
    <w:rsid w:val="005D7983"/>
    <w:rsid w:val="005E00CA"/>
    <w:rsid w:val="005E0491"/>
    <w:rsid w:val="005E14B0"/>
    <w:rsid w:val="005E1870"/>
    <w:rsid w:val="005E1F81"/>
    <w:rsid w:val="005E31B2"/>
    <w:rsid w:val="005E3206"/>
    <w:rsid w:val="005E3803"/>
    <w:rsid w:val="005E506B"/>
    <w:rsid w:val="005E6F9C"/>
    <w:rsid w:val="005F1FA3"/>
    <w:rsid w:val="005F2B00"/>
    <w:rsid w:val="005F3036"/>
    <w:rsid w:val="005F32E8"/>
    <w:rsid w:val="005F3EB6"/>
    <w:rsid w:val="005F3F01"/>
    <w:rsid w:val="005F56E4"/>
    <w:rsid w:val="005F5DA7"/>
    <w:rsid w:val="005F639F"/>
    <w:rsid w:val="005F6845"/>
    <w:rsid w:val="00601C3F"/>
    <w:rsid w:val="00602FC2"/>
    <w:rsid w:val="00604AFF"/>
    <w:rsid w:val="00604FC4"/>
    <w:rsid w:val="00605817"/>
    <w:rsid w:val="006059FC"/>
    <w:rsid w:val="00605BDB"/>
    <w:rsid w:val="006108F4"/>
    <w:rsid w:val="00610A0A"/>
    <w:rsid w:val="006122F0"/>
    <w:rsid w:val="00612DC0"/>
    <w:rsid w:val="006158B0"/>
    <w:rsid w:val="00615FFB"/>
    <w:rsid w:val="00616152"/>
    <w:rsid w:val="006163F3"/>
    <w:rsid w:val="00616592"/>
    <w:rsid w:val="00617EBC"/>
    <w:rsid w:val="006201A5"/>
    <w:rsid w:val="00620DCE"/>
    <w:rsid w:val="0062161F"/>
    <w:rsid w:val="00621AFB"/>
    <w:rsid w:val="00621D7E"/>
    <w:rsid w:val="006221DA"/>
    <w:rsid w:val="00622485"/>
    <w:rsid w:val="00622DCD"/>
    <w:rsid w:val="00623230"/>
    <w:rsid w:val="00624C45"/>
    <w:rsid w:val="00624FEB"/>
    <w:rsid w:val="006260DD"/>
    <w:rsid w:val="006261B0"/>
    <w:rsid w:val="00626667"/>
    <w:rsid w:val="00626FC9"/>
    <w:rsid w:val="0062702E"/>
    <w:rsid w:val="00627429"/>
    <w:rsid w:val="00630294"/>
    <w:rsid w:val="00630736"/>
    <w:rsid w:val="006326B1"/>
    <w:rsid w:val="00633B8A"/>
    <w:rsid w:val="00634BD4"/>
    <w:rsid w:val="00635833"/>
    <w:rsid w:val="00636787"/>
    <w:rsid w:val="0063682F"/>
    <w:rsid w:val="00636D0A"/>
    <w:rsid w:val="0063797C"/>
    <w:rsid w:val="00641306"/>
    <w:rsid w:val="0064153F"/>
    <w:rsid w:val="006421B2"/>
    <w:rsid w:val="00642609"/>
    <w:rsid w:val="006429CB"/>
    <w:rsid w:val="00643111"/>
    <w:rsid w:val="006432D8"/>
    <w:rsid w:val="00643CD5"/>
    <w:rsid w:val="0064415A"/>
    <w:rsid w:val="00646D8F"/>
    <w:rsid w:val="0064737B"/>
    <w:rsid w:val="00647B7A"/>
    <w:rsid w:val="0065167C"/>
    <w:rsid w:val="00652183"/>
    <w:rsid w:val="00652A9F"/>
    <w:rsid w:val="00652CFA"/>
    <w:rsid w:val="0065312B"/>
    <w:rsid w:val="00654915"/>
    <w:rsid w:val="00654BB9"/>
    <w:rsid w:val="00654E4E"/>
    <w:rsid w:val="00655447"/>
    <w:rsid w:val="006557A7"/>
    <w:rsid w:val="006579DC"/>
    <w:rsid w:val="00660369"/>
    <w:rsid w:val="006609B9"/>
    <w:rsid w:val="00660B74"/>
    <w:rsid w:val="00661308"/>
    <w:rsid w:val="00661AA7"/>
    <w:rsid w:val="00663228"/>
    <w:rsid w:val="00664127"/>
    <w:rsid w:val="00664D4E"/>
    <w:rsid w:val="00665DC0"/>
    <w:rsid w:val="00666C4E"/>
    <w:rsid w:val="006671B8"/>
    <w:rsid w:val="006676F9"/>
    <w:rsid w:val="006724D7"/>
    <w:rsid w:val="00672633"/>
    <w:rsid w:val="00672851"/>
    <w:rsid w:val="00673DA9"/>
    <w:rsid w:val="00674241"/>
    <w:rsid w:val="00674CDF"/>
    <w:rsid w:val="00674F90"/>
    <w:rsid w:val="00676061"/>
    <w:rsid w:val="006805FC"/>
    <w:rsid w:val="00680A7A"/>
    <w:rsid w:val="00680E76"/>
    <w:rsid w:val="0068169E"/>
    <w:rsid w:val="006816AF"/>
    <w:rsid w:val="00681AD4"/>
    <w:rsid w:val="00683751"/>
    <w:rsid w:val="006844E9"/>
    <w:rsid w:val="00684D18"/>
    <w:rsid w:val="0068595A"/>
    <w:rsid w:val="00685F37"/>
    <w:rsid w:val="00686ABA"/>
    <w:rsid w:val="00686D9C"/>
    <w:rsid w:val="00693D52"/>
    <w:rsid w:val="00693F4C"/>
    <w:rsid w:val="00694907"/>
    <w:rsid w:val="006949B6"/>
    <w:rsid w:val="00695A6A"/>
    <w:rsid w:val="00696353"/>
    <w:rsid w:val="00696C41"/>
    <w:rsid w:val="00696D66"/>
    <w:rsid w:val="00696ED8"/>
    <w:rsid w:val="00697531"/>
    <w:rsid w:val="006A09FA"/>
    <w:rsid w:val="006A190B"/>
    <w:rsid w:val="006A1E75"/>
    <w:rsid w:val="006A2A18"/>
    <w:rsid w:val="006A2CA5"/>
    <w:rsid w:val="006A3C01"/>
    <w:rsid w:val="006A3E8F"/>
    <w:rsid w:val="006A3FF3"/>
    <w:rsid w:val="006A425E"/>
    <w:rsid w:val="006A4C8B"/>
    <w:rsid w:val="006A5399"/>
    <w:rsid w:val="006A55EC"/>
    <w:rsid w:val="006A664F"/>
    <w:rsid w:val="006A7359"/>
    <w:rsid w:val="006A7F88"/>
    <w:rsid w:val="006B030F"/>
    <w:rsid w:val="006B0989"/>
    <w:rsid w:val="006B1B12"/>
    <w:rsid w:val="006B1FDE"/>
    <w:rsid w:val="006B2A31"/>
    <w:rsid w:val="006B3873"/>
    <w:rsid w:val="006B3CE5"/>
    <w:rsid w:val="006B4477"/>
    <w:rsid w:val="006B4954"/>
    <w:rsid w:val="006B49A6"/>
    <w:rsid w:val="006B4E47"/>
    <w:rsid w:val="006B615B"/>
    <w:rsid w:val="006B721A"/>
    <w:rsid w:val="006C017C"/>
    <w:rsid w:val="006C107F"/>
    <w:rsid w:val="006C16B7"/>
    <w:rsid w:val="006C27BA"/>
    <w:rsid w:val="006C2973"/>
    <w:rsid w:val="006C2A01"/>
    <w:rsid w:val="006C5259"/>
    <w:rsid w:val="006C52A8"/>
    <w:rsid w:val="006C5C61"/>
    <w:rsid w:val="006C5F25"/>
    <w:rsid w:val="006C6033"/>
    <w:rsid w:val="006C6374"/>
    <w:rsid w:val="006C63EA"/>
    <w:rsid w:val="006C648F"/>
    <w:rsid w:val="006C6ACC"/>
    <w:rsid w:val="006C7305"/>
    <w:rsid w:val="006D04BF"/>
    <w:rsid w:val="006D2D11"/>
    <w:rsid w:val="006D3799"/>
    <w:rsid w:val="006D39F8"/>
    <w:rsid w:val="006D3A4C"/>
    <w:rsid w:val="006D428A"/>
    <w:rsid w:val="006D4784"/>
    <w:rsid w:val="006D5356"/>
    <w:rsid w:val="006D56B1"/>
    <w:rsid w:val="006D5728"/>
    <w:rsid w:val="006D6B9B"/>
    <w:rsid w:val="006D6D5B"/>
    <w:rsid w:val="006D7EB4"/>
    <w:rsid w:val="006E08A1"/>
    <w:rsid w:val="006E1798"/>
    <w:rsid w:val="006E23E5"/>
    <w:rsid w:val="006E25CC"/>
    <w:rsid w:val="006E274C"/>
    <w:rsid w:val="006E2CF7"/>
    <w:rsid w:val="006E380F"/>
    <w:rsid w:val="006E3A05"/>
    <w:rsid w:val="006E3AA5"/>
    <w:rsid w:val="006E3BFC"/>
    <w:rsid w:val="006E3E2F"/>
    <w:rsid w:val="006E47BF"/>
    <w:rsid w:val="006E4A1A"/>
    <w:rsid w:val="006E5992"/>
    <w:rsid w:val="006E5A39"/>
    <w:rsid w:val="006E6CF8"/>
    <w:rsid w:val="006F0286"/>
    <w:rsid w:val="006F0AB9"/>
    <w:rsid w:val="006F1B6B"/>
    <w:rsid w:val="006F1C3F"/>
    <w:rsid w:val="006F25C0"/>
    <w:rsid w:val="006F3136"/>
    <w:rsid w:val="006F332E"/>
    <w:rsid w:val="006F36D4"/>
    <w:rsid w:val="006F375F"/>
    <w:rsid w:val="006F41FE"/>
    <w:rsid w:val="006F4F7A"/>
    <w:rsid w:val="006F55A3"/>
    <w:rsid w:val="006F6991"/>
    <w:rsid w:val="006F74F0"/>
    <w:rsid w:val="006F75AD"/>
    <w:rsid w:val="006F7630"/>
    <w:rsid w:val="006F79EC"/>
    <w:rsid w:val="007005C8"/>
    <w:rsid w:val="00702B9A"/>
    <w:rsid w:val="00703761"/>
    <w:rsid w:val="00706112"/>
    <w:rsid w:val="00706E1F"/>
    <w:rsid w:val="00706F52"/>
    <w:rsid w:val="007111E0"/>
    <w:rsid w:val="00711672"/>
    <w:rsid w:val="0071192E"/>
    <w:rsid w:val="00711E5C"/>
    <w:rsid w:val="0071279B"/>
    <w:rsid w:val="007129D9"/>
    <w:rsid w:val="007133FE"/>
    <w:rsid w:val="007147C3"/>
    <w:rsid w:val="00714FC3"/>
    <w:rsid w:val="00715A7D"/>
    <w:rsid w:val="00715F3A"/>
    <w:rsid w:val="00716163"/>
    <w:rsid w:val="007170D1"/>
    <w:rsid w:val="00720F7D"/>
    <w:rsid w:val="00721543"/>
    <w:rsid w:val="00721F6D"/>
    <w:rsid w:val="00722C7E"/>
    <w:rsid w:val="00723AB1"/>
    <w:rsid w:val="00724620"/>
    <w:rsid w:val="00724873"/>
    <w:rsid w:val="007266B8"/>
    <w:rsid w:val="007272AA"/>
    <w:rsid w:val="00727A11"/>
    <w:rsid w:val="007309B0"/>
    <w:rsid w:val="007309CF"/>
    <w:rsid w:val="00731295"/>
    <w:rsid w:val="007315A4"/>
    <w:rsid w:val="00731A34"/>
    <w:rsid w:val="00731CB0"/>
    <w:rsid w:val="00731E9B"/>
    <w:rsid w:val="00732112"/>
    <w:rsid w:val="00732178"/>
    <w:rsid w:val="00733937"/>
    <w:rsid w:val="00734CB2"/>
    <w:rsid w:val="00735490"/>
    <w:rsid w:val="00735F1B"/>
    <w:rsid w:val="0074108E"/>
    <w:rsid w:val="00741AEB"/>
    <w:rsid w:val="00742B8F"/>
    <w:rsid w:val="00742F8E"/>
    <w:rsid w:val="00744007"/>
    <w:rsid w:val="00745A95"/>
    <w:rsid w:val="00746798"/>
    <w:rsid w:val="00746D20"/>
    <w:rsid w:val="007478C9"/>
    <w:rsid w:val="00747E9B"/>
    <w:rsid w:val="007515D6"/>
    <w:rsid w:val="00751AB6"/>
    <w:rsid w:val="00753044"/>
    <w:rsid w:val="00753296"/>
    <w:rsid w:val="00754FF5"/>
    <w:rsid w:val="00755EE3"/>
    <w:rsid w:val="00756D41"/>
    <w:rsid w:val="0076022C"/>
    <w:rsid w:val="0076132F"/>
    <w:rsid w:val="00761802"/>
    <w:rsid w:val="00762CFD"/>
    <w:rsid w:val="00763702"/>
    <w:rsid w:val="00763CB3"/>
    <w:rsid w:val="00763CD1"/>
    <w:rsid w:val="007646EE"/>
    <w:rsid w:val="0076535E"/>
    <w:rsid w:val="007655C8"/>
    <w:rsid w:val="00766D2A"/>
    <w:rsid w:val="00766DB0"/>
    <w:rsid w:val="00767C20"/>
    <w:rsid w:val="007705FB"/>
    <w:rsid w:val="00772DD5"/>
    <w:rsid w:val="007735AE"/>
    <w:rsid w:val="00773DDC"/>
    <w:rsid w:val="00774133"/>
    <w:rsid w:val="00774410"/>
    <w:rsid w:val="00774B03"/>
    <w:rsid w:val="00775EE8"/>
    <w:rsid w:val="00775FC2"/>
    <w:rsid w:val="00776388"/>
    <w:rsid w:val="00777137"/>
    <w:rsid w:val="007772E8"/>
    <w:rsid w:val="007817DB"/>
    <w:rsid w:val="00781AB3"/>
    <w:rsid w:val="00782E1C"/>
    <w:rsid w:val="00783722"/>
    <w:rsid w:val="00784567"/>
    <w:rsid w:val="007862AF"/>
    <w:rsid w:val="00786965"/>
    <w:rsid w:val="00787E7B"/>
    <w:rsid w:val="0079006C"/>
    <w:rsid w:val="007906C5"/>
    <w:rsid w:val="00791A4F"/>
    <w:rsid w:val="0079223F"/>
    <w:rsid w:val="00792B54"/>
    <w:rsid w:val="007936A2"/>
    <w:rsid w:val="0079461E"/>
    <w:rsid w:val="00796953"/>
    <w:rsid w:val="00796B39"/>
    <w:rsid w:val="007A0264"/>
    <w:rsid w:val="007A1B78"/>
    <w:rsid w:val="007A4F28"/>
    <w:rsid w:val="007A51E4"/>
    <w:rsid w:val="007A653F"/>
    <w:rsid w:val="007A70A9"/>
    <w:rsid w:val="007A71B5"/>
    <w:rsid w:val="007B1307"/>
    <w:rsid w:val="007B352D"/>
    <w:rsid w:val="007B3C39"/>
    <w:rsid w:val="007B4315"/>
    <w:rsid w:val="007B46AF"/>
    <w:rsid w:val="007B4737"/>
    <w:rsid w:val="007B4A52"/>
    <w:rsid w:val="007B5527"/>
    <w:rsid w:val="007B6DF2"/>
    <w:rsid w:val="007B79E3"/>
    <w:rsid w:val="007B7C2F"/>
    <w:rsid w:val="007C08DF"/>
    <w:rsid w:val="007C0EF2"/>
    <w:rsid w:val="007C219E"/>
    <w:rsid w:val="007C26A7"/>
    <w:rsid w:val="007C29CC"/>
    <w:rsid w:val="007C2CFA"/>
    <w:rsid w:val="007C469D"/>
    <w:rsid w:val="007C5927"/>
    <w:rsid w:val="007C6467"/>
    <w:rsid w:val="007C6D9A"/>
    <w:rsid w:val="007C7726"/>
    <w:rsid w:val="007C7EC0"/>
    <w:rsid w:val="007D18F1"/>
    <w:rsid w:val="007D332E"/>
    <w:rsid w:val="007D3D60"/>
    <w:rsid w:val="007D3DC0"/>
    <w:rsid w:val="007D46E8"/>
    <w:rsid w:val="007D48DD"/>
    <w:rsid w:val="007D4F4F"/>
    <w:rsid w:val="007D6A31"/>
    <w:rsid w:val="007E0A36"/>
    <w:rsid w:val="007E0AFF"/>
    <w:rsid w:val="007E1234"/>
    <w:rsid w:val="007E2901"/>
    <w:rsid w:val="007E2DEA"/>
    <w:rsid w:val="007E3ABB"/>
    <w:rsid w:val="007E3C9B"/>
    <w:rsid w:val="007E3DC8"/>
    <w:rsid w:val="007E3F7B"/>
    <w:rsid w:val="007E41F8"/>
    <w:rsid w:val="007E4722"/>
    <w:rsid w:val="007E4F58"/>
    <w:rsid w:val="007E5DB9"/>
    <w:rsid w:val="007F1124"/>
    <w:rsid w:val="007F3662"/>
    <w:rsid w:val="007F3782"/>
    <w:rsid w:val="007F37FC"/>
    <w:rsid w:val="007F3D68"/>
    <w:rsid w:val="007F3DEE"/>
    <w:rsid w:val="007F4CDD"/>
    <w:rsid w:val="007F4FC7"/>
    <w:rsid w:val="007F55D7"/>
    <w:rsid w:val="007F626E"/>
    <w:rsid w:val="007F755E"/>
    <w:rsid w:val="007F760F"/>
    <w:rsid w:val="007F7806"/>
    <w:rsid w:val="008008DE"/>
    <w:rsid w:val="008015CA"/>
    <w:rsid w:val="00801BA4"/>
    <w:rsid w:val="008030E8"/>
    <w:rsid w:val="008034F4"/>
    <w:rsid w:val="008050A7"/>
    <w:rsid w:val="008056C7"/>
    <w:rsid w:val="008129D7"/>
    <w:rsid w:val="00812C4E"/>
    <w:rsid w:val="00813A65"/>
    <w:rsid w:val="00813AA3"/>
    <w:rsid w:val="00815142"/>
    <w:rsid w:val="0081599E"/>
    <w:rsid w:val="00815B70"/>
    <w:rsid w:val="008177CF"/>
    <w:rsid w:val="00817B1F"/>
    <w:rsid w:val="00820E65"/>
    <w:rsid w:val="00821DFA"/>
    <w:rsid w:val="00822D70"/>
    <w:rsid w:val="00824178"/>
    <w:rsid w:val="00824779"/>
    <w:rsid w:val="00824875"/>
    <w:rsid w:val="00824E82"/>
    <w:rsid w:val="00826CE1"/>
    <w:rsid w:val="00827227"/>
    <w:rsid w:val="0083126B"/>
    <w:rsid w:val="00831E16"/>
    <w:rsid w:val="0083366A"/>
    <w:rsid w:val="00834D75"/>
    <w:rsid w:val="008351D6"/>
    <w:rsid w:val="00835A15"/>
    <w:rsid w:val="00835BC1"/>
    <w:rsid w:val="00837F00"/>
    <w:rsid w:val="0084026D"/>
    <w:rsid w:val="00844D54"/>
    <w:rsid w:val="00845AE6"/>
    <w:rsid w:val="008461E2"/>
    <w:rsid w:val="00846250"/>
    <w:rsid w:val="00846336"/>
    <w:rsid w:val="008467DD"/>
    <w:rsid w:val="00847E22"/>
    <w:rsid w:val="008527DE"/>
    <w:rsid w:val="008536F6"/>
    <w:rsid w:val="00853927"/>
    <w:rsid w:val="00853F13"/>
    <w:rsid w:val="00854E50"/>
    <w:rsid w:val="00856A97"/>
    <w:rsid w:val="00856BEB"/>
    <w:rsid w:val="00857F02"/>
    <w:rsid w:val="00860B11"/>
    <w:rsid w:val="00860B2A"/>
    <w:rsid w:val="008610F4"/>
    <w:rsid w:val="0086120D"/>
    <w:rsid w:val="008612B1"/>
    <w:rsid w:val="00861606"/>
    <w:rsid w:val="00861A3C"/>
    <w:rsid w:val="00861F05"/>
    <w:rsid w:val="008629FE"/>
    <w:rsid w:val="00863A38"/>
    <w:rsid w:val="00864ADA"/>
    <w:rsid w:val="00865255"/>
    <w:rsid w:val="00865747"/>
    <w:rsid w:val="00866598"/>
    <w:rsid w:val="00866D36"/>
    <w:rsid w:val="00867743"/>
    <w:rsid w:val="00867BAD"/>
    <w:rsid w:val="00871142"/>
    <w:rsid w:val="0087285C"/>
    <w:rsid w:val="008730CA"/>
    <w:rsid w:val="00873487"/>
    <w:rsid w:val="008742C7"/>
    <w:rsid w:val="008749B1"/>
    <w:rsid w:val="0087562C"/>
    <w:rsid w:val="00875BA7"/>
    <w:rsid w:val="00875D7C"/>
    <w:rsid w:val="00876E5F"/>
    <w:rsid w:val="00880402"/>
    <w:rsid w:val="00880A51"/>
    <w:rsid w:val="00880C41"/>
    <w:rsid w:val="0088121F"/>
    <w:rsid w:val="008818BE"/>
    <w:rsid w:val="00881C31"/>
    <w:rsid w:val="00882A83"/>
    <w:rsid w:val="00883124"/>
    <w:rsid w:val="008837AE"/>
    <w:rsid w:val="00885F6A"/>
    <w:rsid w:val="00886E24"/>
    <w:rsid w:val="008875A9"/>
    <w:rsid w:val="00887964"/>
    <w:rsid w:val="00890663"/>
    <w:rsid w:val="008907DC"/>
    <w:rsid w:val="00892DE0"/>
    <w:rsid w:val="00892EAB"/>
    <w:rsid w:val="0089323E"/>
    <w:rsid w:val="00893820"/>
    <w:rsid w:val="00893B11"/>
    <w:rsid w:val="00896787"/>
    <w:rsid w:val="00897287"/>
    <w:rsid w:val="00897486"/>
    <w:rsid w:val="008A0835"/>
    <w:rsid w:val="008A08D1"/>
    <w:rsid w:val="008A0EC7"/>
    <w:rsid w:val="008A0F32"/>
    <w:rsid w:val="008A1203"/>
    <w:rsid w:val="008A1467"/>
    <w:rsid w:val="008A1A76"/>
    <w:rsid w:val="008A1F96"/>
    <w:rsid w:val="008A2958"/>
    <w:rsid w:val="008A2FDE"/>
    <w:rsid w:val="008A3E74"/>
    <w:rsid w:val="008A46B7"/>
    <w:rsid w:val="008A4971"/>
    <w:rsid w:val="008A4CB1"/>
    <w:rsid w:val="008A4E64"/>
    <w:rsid w:val="008A6A8E"/>
    <w:rsid w:val="008A709D"/>
    <w:rsid w:val="008B01B9"/>
    <w:rsid w:val="008B056A"/>
    <w:rsid w:val="008B170F"/>
    <w:rsid w:val="008B19DC"/>
    <w:rsid w:val="008B25CC"/>
    <w:rsid w:val="008B25D6"/>
    <w:rsid w:val="008B5484"/>
    <w:rsid w:val="008B57FC"/>
    <w:rsid w:val="008B5AAE"/>
    <w:rsid w:val="008B5C44"/>
    <w:rsid w:val="008B6D1E"/>
    <w:rsid w:val="008B6E91"/>
    <w:rsid w:val="008B6ED9"/>
    <w:rsid w:val="008B6F22"/>
    <w:rsid w:val="008C03A3"/>
    <w:rsid w:val="008C0B90"/>
    <w:rsid w:val="008C1C78"/>
    <w:rsid w:val="008C37E0"/>
    <w:rsid w:val="008C3D44"/>
    <w:rsid w:val="008C3DC9"/>
    <w:rsid w:val="008C405E"/>
    <w:rsid w:val="008C50F1"/>
    <w:rsid w:val="008C6DA0"/>
    <w:rsid w:val="008C6EB3"/>
    <w:rsid w:val="008C78DD"/>
    <w:rsid w:val="008D0095"/>
    <w:rsid w:val="008D1916"/>
    <w:rsid w:val="008D2896"/>
    <w:rsid w:val="008D306E"/>
    <w:rsid w:val="008D3236"/>
    <w:rsid w:val="008D41B2"/>
    <w:rsid w:val="008D43A8"/>
    <w:rsid w:val="008D47EC"/>
    <w:rsid w:val="008D4C13"/>
    <w:rsid w:val="008D53CB"/>
    <w:rsid w:val="008D5622"/>
    <w:rsid w:val="008D594C"/>
    <w:rsid w:val="008D6258"/>
    <w:rsid w:val="008D6270"/>
    <w:rsid w:val="008D633C"/>
    <w:rsid w:val="008D713B"/>
    <w:rsid w:val="008E2D2F"/>
    <w:rsid w:val="008E3779"/>
    <w:rsid w:val="008E3919"/>
    <w:rsid w:val="008E3947"/>
    <w:rsid w:val="008E3E15"/>
    <w:rsid w:val="008E4581"/>
    <w:rsid w:val="008E4614"/>
    <w:rsid w:val="008E5191"/>
    <w:rsid w:val="008E597D"/>
    <w:rsid w:val="008E5CA3"/>
    <w:rsid w:val="008E5F3A"/>
    <w:rsid w:val="008E6788"/>
    <w:rsid w:val="008E73AC"/>
    <w:rsid w:val="008E7AA5"/>
    <w:rsid w:val="008F1169"/>
    <w:rsid w:val="008F30D5"/>
    <w:rsid w:val="008F3437"/>
    <w:rsid w:val="008F3D23"/>
    <w:rsid w:val="008F7DBC"/>
    <w:rsid w:val="00900A75"/>
    <w:rsid w:val="00900FCB"/>
    <w:rsid w:val="009022E1"/>
    <w:rsid w:val="00902B1A"/>
    <w:rsid w:val="0090342B"/>
    <w:rsid w:val="009034C1"/>
    <w:rsid w:val="009039A8"/>
    <w:rsid w:val="00903F6A"/>
    <w:rsid w:val="00904245"/>
    <w:rsid w:val="009047DD"/>
    <w:rsid w:val="00905B0C"/>
    <w:rsid w:val="00905EF3"/>
    <w:rsid w:val="00906901"/>
    <w:rsid w:val="0090752C"/>
    <w:rsid w:val="00907611"/>
    <w:rsid w:val="0091048D"/>
    <w:rsid w:val="00910C7D"/>
    <w:rsid w:val="0091116E"/>
    <w:rsid w:val="0091157C"/>
    <w:rsid w:val="00911A8D"/>
    <w:rsid w:val="00912635"/>
    <w:rsid w:val="009127F8"/>
    <w:rsid w:val="009132B5"/>
    <w:rsid w:val="00914784"/>
    <w:rsid w:val="00914AD3"/>
    <w:rsid w:val="0091527C"/>
    <w:rsid w:val="0091604E"/>
    <w:rsid w:val="009161F3"/>
    <w:rsid w:val="00920B03"/>
    <w:rsid w:val="0092138C"/>
    <w:rsid w:val="00921B85"/>
    <w:rsid w:val="00923526"/>
    <w:rsid w:val="00923B12"/>
    <w:rsid w:val="009264A9"/>
    <w:rsid w:val="009266CB"/>
    <w:rsid w:val="00930260"/>
    <w:rsid w:val="00930F84"/>
    <w:rsid w:val="00931C09"/>
    <w:rsid w:val="00932143"/>
    <w:rsid w:val="00932C04"/>
    <w:rsid w:val="0093309B"/>
    <w:rsid w:val="00933517"/>
    <w:rsid w:val="00933CCB"/>
    <w:rsid w:val="00934954"/>
    <w:rsid w:val="00934C3A"/>
    <w:rsid w:val="00935E51"/>
    <w:rsid w:val="009364D7"/>
    <w:rsid w:val="009369AC"/>
    <w:rsid w:val="00941B53"/>
    <w:rsid w:val="00941CCA"/>
    <w:rsid w:val="00941D4D"/>
    <w:rsid w:val="009422BD"/>
    <w:rsid w:val="00942A10"/>
    <w:rsid w:val="00944623"/>
    <w:rsid w:val="00944F9D"/>
    <w:rsid w:val="00945FEB"/>
    <w:rsid w:val="009477B7"/>
    <w:rsid w:val="00952035"/>
    <w:rsid w:val="00952064"/>
    <w:rsid w:val="0095248C"/>
    <w:rsid w:val="00952C4C"/>
    <w:rsid w:val="00953AC6"/>
    <w:rsid w:val="00956890"/>
    <w:rsid w:val="00956B86"/>
    <w:rsid w:val="00957A74"/>
    <w:rsid w:val="00960C8C"/>
    <w:rsid w:val="009615B4"/>
    <w:rsid w:val="00961610"/>
    <w:rsid w:val="00961DE7"/>
    <w:rsid w:val="00961E0B"/>
    <w:rsid w:val="009624F4"/>
    <w:rsid w:val="00963522"/>
    <w:rsid w:val="009644C0"/>
    <w:rsid w:val="009646A8"/>
    <w:rsid w:val="009648C2"/>
    <w:rsid w:val="009704B5"/>
    <w:rsid w:val="00970958"/>
    <w:rsid w:val="0097199A"/>
    <w:rsid w:val="00971D1D"/>
    <w:rsid w:val="00972D16"/>
    <w:rsid w:val="009738CE"/>
    <w:rsid w:val="009741F2"/>
    <w:rsid w:val="0097479E"/>
    <w:rsid w:val="00975C7C"/>
    <w:rsid w:val="00976000"/>
    <w:rsid w:val="00976368"/>
    <w:rsid w:val="00976C95"/>
    <w:rsid w:val="00977864"/>
    <w:rsid w:val="00980446"/>
    <w:rsid w:val="0098105B"/>
    <w:rsid w:val="00981396"/>
    <w:rsid w:val="00981AE5"/>
    <w:rsid w:val="00982E0C"/>
    <w:rsid w:val="009837F0"/>
    <w:rsid w:val="00983F07"/>
    <w:rsid w:val="00984DD7"/>
    <w:rsid w:val="009856CC"/>
    <w:rsid w:val="00985BD3"/>
    <w:rsid w:val="00985CA6"/>
    <w:rsid w:val="00987EEA"/>
    <w:rsid w:val="00990E2C"/>
    <w:rsid w:val="0099159B"/>
    <w:rsid w:val="00991737"/>
    <w:rsid w:val="009918B0"/>
    <w:rsid w:val="00992324"/>
    <w:rsid w:val="00992C8C"/>
    <w:rsid w:val="00993B9A"/>
    <w:rsid w:val="0099445D"/>
    <w:rsid w:val="00994493"/>
    <w:rsid w:val="00994D7B"/>
    <w:rsid w:val="00995B74"/>
    <w:rsid w:val="009A098B"/>
    <w:rsid w:val="009A1D0C"/>
    <w:rsid w:val="009A3A2C"/>
    <w:rsid w:val="009A482B"/>
    <w:rsid w:val="009A49C3"/>
    <w:rsid w:val="009A556E"/>
    <w:rsid w:val="009A5E25"/>
    <w:rsid w:val="009A6714"/>
    <w:rsid w:val="009A67F0"/>
    <w:rsid w:val="009A6AB9"/>
    <w:rsid w:val="009A71C3"/>
    <w:rsid w:val="009A76A2"/>
    <w:rsid w:val="009A7D4D"/>
    <w:rsid w:val="009B1221"/>
    <w:rsid w:val="009B1E15"/>
    <w:rsid w:val="009B222A"/>
    <w:rsid w:val="009B2C8F"/>
    <w:rsid w:val="009B374F"/>
    <w:rsid w:val="009B3B4D"/>
    <w:rsid w:val="009B4D35"/>
    <w:rsid w:val="009B5366"/>
    <w:rsid w:val="009B53C9"/>
    <w:rsid w:val="009B54B3"/>
    <w:rsid w:val="009B650E"/>
    <w:rsid w:val="009B7BA8"/>
    <w:rsid w:val="009B7F81"/>
    <w:rsid w:val="009C0B74"/>
    <w:rsid w:val="009C175B"/>
    <w:rsid w:val="009C199F"/>
    <w:rsid w:val="009C233B"/>
    <w:rsid w:val="009C2E84"/>
    <w:rsid w:val="009C33AF"/>
    <w:rsid w:val="009C341D"/>
    <w:rsid w:val="009C47FA"/>
    <w:rsid w:val="009C4F08"/>
    <w:rsid w:val="009C5B2E"/>
    <w:rsid w:val="009C6940"/>
    <w:rsid w:val="009C69B2"/>
    <w:rsid w:val="009C7E03"/>
    <w:rsid w:val="009D294C"/>
    <w:rsid w:val="009D2C8D"/>
    <w:rsid w:val="009D32A7"/>
    <w:rsid w:val="009D3E27"/>
    <w:rsid w:val="009D5049"/>
    <w:rsid w:val="009D57D7"/>
    <w:rsid w:val="009D5F82"/>
    <w:rsid w:val="009D65F9"/>
    <w:rsid w:val="009E046D"/>
    <w:rsid w:val="009E0828"/>
    <w:rsid w:val="009E09FD"/>
    <w:rsid w:val="009E128E"/>
    <w:rsid w:val="009E3EAE"/>
    <w:rsid w:val="009E4ABC"/>
    <w:rsid w:val="009E5AF9"/>
    <w:rsid w:val="009E5E89"/>
    <w:rsid w:val="009E727D"/>
    <w:rsid w:val="009E7AEC"/>
    <w:rsid w:val="009E7C87"/>
    <w:rsid w:val="009F06BD"/>
    <w:rsid w:val="009F08B6"/>
    <w:rsid w:val="009F0ACA"/>
    <w:rsid w:val="009F22ED"/>
    <w:rsid w:val="009F28F6"/>
    <w:rsid w:val="009F3177"/>
    <w:rsid w:val="009F3413"/>
    <w:rsid w:val="009F3976"/>
    <w:rsid w:val="009F41A2"/>
    <w:rsid w:val="009F4A2E"/>
    <w:rsid w:val="009F4A34"/>
    <w:rsid w:val="009F5EEE"/>
    <w:rsid w:val="009F6CCC"/>
    <w:rsid w:val="00A00023"/>
    <w:rsid w:val="00A00354"/>
    <w:rsid w:val="00A00733"/>
    <w:rsid w:val="00A0156E"/>
    <w:rsid w:val="00A02D9F"/>
    <w:rsid w:val="00A037A7"/>
    <w:rsid w:val="00A06B40"/>
    <w:rsid w:val="00A075D5"/>
    <w:rsid w:val="00A07EB5"/>
    <w:rsid w:val="00A11C25"/>
    <w:rsid w:val="00A13049"/>
    <w:rsid w:val="00A13E78"/>
    <w:rsid w:val="00A14F08"/>
    <w:rsid w:val="00A172E3"/>
    <w:rsid w:val="00A17DCA"/>
    <w:rsid w:val="00A20479"/>
    <w:rsid w:val="00A2067B"/>
    <w:rsid w:val="00A2087E"/>
    <w:rsid w:val="00A215AE"/>
    <w:rsid w:val="00A21CBA"/>
    <w:rsid w:val="00A225E2"/>
    <w:rsid w:val="00A230F3"/>
    <w:rsid w:val="00A23168"/>
    <w:rsid w:val="00A240F0"/>
    <w:rsid w:val="00A2418E"/>
    <w:rsid w:val="00A243DD"/>
    <w:rsid w:val="00A25392"/>
    <w:rsid w:val="00A26308"/>
    <w:rsid w:val="00A2643C"/>
    <w:rsid w:val="00A26E2B"/>
    <w:rsid w:val="00A27013"/>
    <w:rsid w:val="00A30357"/>
    <w:rsid w:val="00A305AD"/>
    <w:rsid w:val="00A317F0"/>
    <w:rsid w:val="00A31837"/>
    <w:rsid w:val="00A3268E"/>
    <w:rsid w:val="00A327CC"/>
    <w:rsid w:val="00A34057"/>
    <w:rsid w:val="00A34191"/>
    <w:rsid w:val="00A3439A"/>
    <w:rsid w:val="00A3501C"/>
    <w:rsid w:val="00A352C7"/>
    <w:rsid w:val="00A40034"/>
    <w:rsid w:val="00A41DDE"/>
    <w:rsid w:val="00A42354"/>
    <w:rsid w:val="00A4405F"/>
    <w:rsid w:val="00A44C1D"/>
    <w:rsid w:val="00A45083"/>
    <w:rsid w:val="00A464BD"/>
    <w:rsid w:val="00A47138"/>
    <w:rsid w:val="00A47F2A"/>
    <w:rsid w:val="00A509CA"/>
    <w:rsid w:val="00A511AA"/>
    <w:rsid w:val="00A533E5"/>
    <w:rsid w:val="00A54F06"/>
    <w:rsid w:val="00A559EC"/>
    <w:rsid w:val="00A560C5"/>
    <w:rsid w:val="00A5671A"/>
    <w:rsid w:val="00A5765B"/>
    <w:rsid w:val="00A60362"/>
    <w:rsid w:val="00A60A32"/>
    <w:rsid w:val="00A61421"/>
    <w:rsid w:val="00A6183E"/>
    <w:rsid w:val="00A6344D"/>
    <w:rsid w:val="00A63FDA"/>
    <w:rsid w:val="00A64A3C"/>
    <w:rsid w:val="00A6574F"/>
    <w:rsid w:val="00A657A0"/>
    <w:rsid w:val="00A67470"/>
    <w:rsid w:val="00A674DC"/>
    <w:rsid w:val="00A701FD"/>
    <w:rsid w:val="00A70AAF"/>
    <w:rsid w:val="00A70D9C"/>
    <w:rsid w:val="00A71552"/>
    <w:rsid w:val="00A7288C"/>
    <w:rsid w:val="00A729B4"/>
    <w:rsid w:val="00A72D7E"/>
    <w:rsid w:val="00A73447"/>
    <w:rsid w:val="00A7346B"/>
    <w:rsid w:val="00A738BA"/>
    <w:rsid w:val="00A73C4D"/>
    <w:rsid w:val="00A741D6"/>
    <w:rsid w:val="00A74317"/>
    <w:rsid w:val="00A74DB5"/>
    <w:rsid w:val="00A7513B"/>
    <w:rsid w:val="00A76764"/>
    <w:rsid w:val="00A81184"/>
    <w:rsid w:val="00A811DB"/>
    <w:rsid w:val="00A8179B"/>
    <w:rsid w:val="00A81F65"/>
    <w:rsid w:val="00A8335B"/>
    <w:rsid w:val="00A85783"/>
    <w:rsid w:val="00A8589D"/>
    <w:rsid w:val="00A86E53"/>
    <w:rsid w:val="00A87356"/>
    <w:rsid w:val="00A90081"/>
    <w:rsid w:val="00A904B9"/>
    <w:rsid w:val="00A908B0"/>
    <w:rsid w:val="00A90A90"/>
    <w:rsid w:val="00A91B55"/>
    <w:rsid w:val="00A91C47"/>
    <w:rsid w:val="00A92589"/>
    <w:rsid w:val="00A93613"/>
    <w:rsid w:val="00A94F8E"/>
    <w:rsid w:val="00A95410"/>
    <w:rsid w:val="00A9674B"/>
    <w:rsid w:val="00A96AC4"/>
    <w:rsid w:val="00A96C44"/>
    <w:rsid w:val="00A97422"/>
    <w:rsid w:val="00AA2257"/>
    <w:rsid w:val="00AA2D72"/>
    <w:rsid w:val="00AA2ED9"/>
    <w:rsid w:val="00AA30FD"/>
    <w:rsid w:val="00AA35DA"/>
    <w:rsid w:val="00AA461A"/>
    <w:rsid w:val="00AA4A3C"/>
    <w:rsid w:val="00AA65FB"/>
    <w:rsid w:val="00AA7278"/>
    <w:rsid w:val="00AB0440"/>
    <w:rsid w:val="00AB08FA"/>
    <w:rsid w:val="00AB09BE"/>
    <w:rsid w:val="00AB10B6"/>
    <w:rsid w:val="00AB1643"/>
    <w:rsid w:val="00AB21C8"/>
    <w:rsid w:val="00AB25FF"/>
    <w:rsid w:val="00AB3043"/>
    <w:rsid w:val="00AB44B5"/>
    <w:rsid w:val="00AB7708"/>
    <w:rsid w:val="00AB7DA5"/>
    <w:rsid w:val="00AC1569"/>
    <w:rsid w:val="00AC27B7"/>
    <w:rsid w:val="00AC373A"/>
    <w:rsid w:val="00AC3C15"/>
    <w:rsid w:val="00AC468E"/>
    <w:rsid w:val="00AC6E28"/>
    <w:rsid w:val="00AC703A"/>
    <w:rsid w:val="00AC775E"/>
    <w:rsid w:val="00AC7BE8"/>
    <w:rsid w:val="00AD0A0D"/>
    <w:rsid w:val="00AD0A68"/>
    <w:rsid w:val="00AD0B9A"/>
    <w:rsid w:val="00AD1019"/>
    <w:rsid w:val="00AD3785"/>
    <w:rsid w:val="00AD3FD2"/>
    <w:rsid w:val="00AD47B6"/>
    <w:rsid w:val="00AD7F15"/>
    <w:rsid w:val="00AE07E8"/>
    <w:rsid w:val="00AE0945"/>
    <w:rsid w:val="00AE14C4"/>
    <w:rsid w:val="00AE4778"/>
    <w:rsid w:val="00AE4983"/>
    <w:rsid w:val="00AE6B9A"/>
    <w:rsid w:val="00AF0F30"/>
    <w:rsid w:val="00AF1462"/>
    <w:rsid w:val="00AF1965"/>
    <w:rsid w:val="00AF1E80"/>
    <w:rsid w:val="00AF2A30"/>
    <w:rsid w:val="00AF46B6"/>
    <w:rsid w:val="00AF4B89"/>
    <w:rsid w:val="00AF4BA2"/>
    <w:rsid w:val="00AF56BD"/>
    <w:rsid w:val="00AF5A86"/>
    <w:rsid w:val="00AF7640"/>
    <w:rsid w:val="00AF785F"/>
    <w:rsid w:val="00AF7A4B"/>
    <w:rsid w:val="00AF7A75"/>
    <w:rsid w:val="00B01A3E"/>
    <w:rsid w:val="00B03843"/>
    <w:rsid w:val="00B05716"/>
    <w:rsid w:val="00B061B8"/>
    <w:rsid w:val="00B0684D"/>
    <w:rsid w:val="00B076FE"/>
    <w:rsid w:val="00B07872"/>
    <w:rsid w:val="00B078F9"/>
    <w:rsid w:val="00B1096B"/>
    <w:rsid w:val="00B11334"/>
    <w:rsid w:val="00B117F6"/>
    <w:rsid w:val="00B1188D"/>
    <w:rsid w:val="00B11A0A"/>
    <w:rsid w:val="00B122C1"/>
    <w:rsid w:val="00B12797"/>
    <w:rsid w:val="00B1309C"/>
    <w:rsid w:val="00B13694"/>
    <w:rsid w:val="00B1442E"/>
    <w:rsid w:val="00B15671"/>
    <w:rsid w:val="00B1678F"/>
    <w:rsid w:val="00B16CDB"/>
    <w:rsid w:val="00B17154"/>
    <w:rsid w:val="00B17501"/>
    <w:rsid w:val="00B2006D"/>
    <w:rsid w:val="00B20583"/>
    <w:rsid w:val="00B2269D"/>
    <w:rsid w:val="00B236AE"/>
    <w:rsid w:val="00B23BE9"/>
    <w:rsid w:val="00B23D3C"/>
    <w:rsid w:val="00B23ECB"/>
    <w:rsid w:val="00B24037"/>
    <w:rsid w:val="00B2582C"/>
    <w:rsid w:val="00B2711C"/>
    <w:rsid w:val="00B304E3"/>
    <w:rsid w:val="00B32A0B"/>
    <w:rsid w:val="00B32D84"/>
    <w:rsid w:val="00B33F9F"/>
    <w:rsid w:val="00B34DA7"/>
    <w:rsid w:val="00B36154"/>
    <w:rsid w:val="00B3635F"/>
    <w:rsid w:val="00B37801"/>
    <w:rsid w:val="00B37EA1"/>
    <w:rsid w:val="00B416B7"/>
    <w:rsid w:val="00B41EE0"/>
    <w:rsid w:val="00B41FA2"/>
    <w:rsid w:val="00B42ECA"/>
    <w:rsid w:val="00B457EE"/>
    <w:rsid w:val="00B460B3"/>
    <w:rsid w:val="00B46E8F"/>
    <w:rsid w:val="00B47C44"/>
    <w:rsid w:val="00B51D0F"/>
    <w:rsid w:val="00B5203B"/>
    <w:rsid w:val="00B5247E"/>
    <w:rsid w:val="00B536FE"/>
    <w:rsid w:val="00B53A7A"/>
    <w:rsid w:val="00B636B5"/>
    <w:rsid w:val="00B63AE5"/>
    <w:rsid w:val="00B64300"/>
    <w:rsid w:val="00B64645"/>
    <w:rsid w:val="00B65C2E"/>
    <w:rsid w:val="00B66429"/>
    <w:rsid w:val="00B66BA6"/>
    <w:rsid w:val="00B676F5"/>
    <w:rsid w:val="00B6786E"/>
    <w:rsid w:val="00B70796"/>
    <w:rsid w:val="00B70A58"/>
    <w:rsid w:val="00B7112E"/>
    <w:rsid w:val="00B71144"/>
    <w:rsid w:val="00B726AD"/>
    <w:rsid w:val="00B726D1"/>
    <w:rsid w:val="00B72DD3"/>
    <w:rsid w:val="00B730F8"/>
    <w:rsid w:val="00B7420C"/>
    <w:rsid w:val="00B74C0B"/>
    <w:rsid w:val="00B75276"/>
    <w:rsid w:val="00B765AD"/>
    <w:rsid w:val="00B77C23"/>
    <w:rsid w:val="00B80336"/>
    <w:rsid w:val="00B80A33"/>
    <w:rsid w:val="00B80DAC"/>
    <w:rsid w:val="00B8131C"/>
    <w:rsid w:val="00B81A55"/>
    <w:rsid w:val="00B82CE8"/>
    <w:rsid w:val="00B838F1"/>
    <w:rsid w:val="00B84DF9"/>
    <w:rsid w:val="00B85998"/>
    <w:rsid w:val="00B8634A"/>
    <w:rsid w:val="00B86B04"/>
    <w:rsid w:val="00B8703B"/>
    <w:rsid w:val="00B87470"/>
    <w:rsid w:val="00B87496"/>
    <w:rsid w:val="00B87608"/>
    <w:rsid w:val="00B878EA"/>
    <w:rsid w:val="00B90564"/>
    <w:rsid w:val="00B90DDC"/>
    <w:rsid w:val="00B917C0"/>
    <w:rsid w:val="00B92709"/>
    <w:rsid w:val="00B92AD4"/>
    <w:rsid w:val="00B93299"/>
    <w:rsid w:val="00B9420C"/>
    <w:rsid w:val="00B94B9C"/>
    <w:rsid w:val="00B97600"/>
    <w:rsid w:val="00B97C94"/>
    <w:rsid w:val="00B97DD8"/>
    <w:rsid w:val="00BA1789"/>
    <w:rsid w:val="00BA26E3"/>
    <w:rsid w:val="00BA3888"/>
    <w:rsid w:val="00BA3BBE"/>
    <w:rsid w:val="00BA3E95"/>
    <w:rsid w:val="00BA4D43"/>
    <w:rsid w:val="00BA5475"/>
    <w:rsid w:val="00BA57E4"/>
    <w:rsid w:val="00BA6CED"/>
    <w:rsid w:val="00BA72FD"/>
    <w:rsid w:val="00BA73EA"/>
    <w:rsid w:val="00BA7663"/>
    <w:rsid w:val="00BA7783"/>
    <w:rsid w:val="00BB02FC"/>
    <w:rsid w:val="00BB093C"/>
    <w:rsid w:val="00BB0964"/>
    <w:rsid w:val="00BB09B9"/>
    <w:rsid w:val="00BB2306"/>
    <w:rsid w:val="00BB35E9"/>
    <w:rsid w:val="00BB368E"/>
    <w:rsid w:val="00BB37D1"/>
    <w:rsid w:val="00BB388C"/>
    <w:rsid w:val="00BB408B"/>
    <w:rsid w:val="00BB45B7"/>
    <w:rsid w:val="00BB4B7F"/>
    <w:rsid w:val="00BB5370"/>
    <w:rsid w:val="00BB630A"/>
    <w:rsid w:val="00BB6D77"/>
    <w:rsid w:val="00BB72E8"/>
    <w:rsid w:val="00BC1CE9"/>
    <w:rsid w:val="00BC2C32"/>
    <w:rsid w:val="00BC35E0"/>
    <w:rsid w:val="00BC4599"/>
    <w:rsid w:val="00BC4DC2"/>
    <w:rsid w:val="00BC5FBC"/>
    <w:rsid w:val="00BC6302"/>
    <w:rsid w:val="00BC776D"/>
    <w:rsid w:val="00BD0059"/>
    <w:rsid w:val="00BD21BF"/>
    <w:rsid w:val="00BD3F90"/>
    <w:rsid w:val="00BD5575"/>
    <w:rsid w:val="00BD55AC"/>
    <w:rsid w:val="00BD57FD"/>
    <w:rsid w:val="00BD5D9E"/>
    <w:rsid w:val="00BD62A0"/>
    <w:rsid w:val="00BD7D17"/>
    <w:rsid w:val="00BE11C4"/>
    <w:rsid w:val="00BE166A"/>
    <w:rsid w:val="00BE1731"/>
    <w:rsid w:val="00BE238D"/>
    <w:rsid w:val="00BE275A"/>
    <w:rsid w:val="00BE29D0"/>
    <w:rsid w:val="00BE2BF0"/>
    <w:rsid w:val="00BE328D"/>
    <w:rsid w:val="00BE3449"/>
    <w:rsid w:val="00BE3F01"/>
    <w:rsid w:val="00BE4722"/>
    <w:rsid w:val="00BE5192"/>
    <w:rsid w:val="00BE68C6"/>
    <w:rsid w:val="00BE6FB0"/>
    <w:rsid w:val="00BF0074"/>
    <w:rsid w:val="00BF1010"/>
    <w:rsid w:val="00BF1839"/>
    <w:rsid w:val="00BF267E"/>
    <w:rsid w:val="00BF2E28"/>
    <w:rsid w:val="00BF2ED4"/>
    <w:rsid w:val="00BF35D5"/>
    <w:rsid w:val="00BF45F8"/>
    <w:rsid w:val="00BF54D8"/>
    <w:rsid w:val="00BF5502"/>
    <w:rsid w:val="00BF69A1"/>
    <w:rsid w:val="00BF7A6D"/>
    <w:rsid w:val="00BF7E30"/>
    <w:rsid w:val="00C0072D"/>
    <w:rsid w:val="00C00922"/>
    <w:rsid w:val="00C0199F"/>
    <w:rsid w:val="00C0291D"/>
    <w:rsid w:val="00C04AD6"/>
    <w:rsid w:val="00C052F1"/>
    <w:rsid w:val="00C0539C"/>
    <w:rsid w:val="00C05559"/>
    <w:rsid w:val="00C0585C"/>
    <w:rsid w:val="00C06E58"/>
    <w:rsid w:val="00C07884"/>
    <w:rsid w:val="00C07F70"/>
    <w:rsid w:val="00C07FF0"/>
    <w:rsid w:val="00C10EFD"/>
    <w:rsid w:val="00C116BD"/>
    <w:rsid w:val="00C121EA"/>
    <w:rsid w:val="00C12414"/>
    <w:rsid w:val="00C128BE"/>
    <w:rsid w:val="00C12965"/>
    <w:rsid w:val="00C12A16"/>
    <w:rsid w:val="00C12E14"/>
    <w:rsid w:val="00C13954"/>
    <w:rsid w:val="00C13BFC"/>
    <w:rsid w:val="00C14295"/>
    <w:rsid w:val="00C142A2"/>
    <w:rsid w:val="00C14526"/>
    <w:rsid w:val="00C147EA"/>
    <w:rsid w:val="00C14C29"/>
    <w:rsid w:val="00C152E7"/>
    <w:rsid w:val="00C15C55"/>
    <w:rsid w:val="00C1678E"/>
    <w:rsid w:val="00C17C3B"/>
    <w:rsid w:val="00C204FB"/>
    <w:rsid w:val="00C2249A"/>
    <w:rsid w:val="00C22648"/>
    <w:rsid w:val="00C237DF"/>
    <w:rsid w:val="00C25252"/>
    <w:rsid w:val="00C2682B"/>
    <w:rsid w:val="00C2749C"/>
    <w:rsid w:val="00C27D20"/>
    <w:rsid w:val="00C27E10"/>
    <w:rsid w:val="00C3015A"/>
    <w:rsid w:val="00C30775"/>
    <w:rsid w:val="00C309E7"/>
    <w:rsid w:val="00C316B7"/>
    <w:rsid w:val="00C3183A"/>
    <w:rsid w:val="00C31F26"/>
    <w:rsid w:val="00C32A48"/>
    <w:rsid w:val="00C33D22"/>
    <w:rsid w:val="00C33EF6"/>
    <w:rsid w:val="00C3419D"/>
    <w:rsid w:val="00C34AED"/>
    <w:rsid w:val="00C353D1"/>
    <w:rsid w:val="00C37067"/>
    <w:rsid w:val="00C37607"/>
    <w:rsid w:val="00C41D84"/>
    <w:rsid w:val="00C41EFF"/>
    <w:rsid w:val="00C41FD7"/>
    <w:rsid w:val="00C42CDF"/>
    <w:rsid w:val="00C43A14"/>
    <w:rsid w:val="00C43BA7"/>
    <w:rsid w:val="00C443BE"/>
    <w:rsid w:val="00C45045"/>
    <w:rsid w:val="00C457E1"/>
    <w:rsid w:val="00C4656C"/>
    <w:rsid w:val="00C4676E"/>
    <w:rsid w:val="00C46A77"/>
    <w:rsid w:val="00C472E3"/>
    <w:rsid w:val="00C50362"/>
    <w:rsid w:val="00C508DC"/>
    <w:rsid w:val="00C50F3E"/>
    <w:rsid w:val="00C517F0"/>
    <w:rsid w:val="00C51BDD"/>
    <w:rsid w:val="00C537BD"/>
    <w:rsid w:val="00C543D6"/>
    <w:rsid w:val="00C54C62"/>
    <w:rsid w:val="00C55665"/>
    <w:rsid w:val="00C56182"/>
    <w:rsid w:val="00C56B1C"/>
    <w:rsid w:val="00C56C13"/>
    <w:rsid w:val="00C575F6"/>
    <w:rsid w:val="00C5794E"/>
    <w:rsid w:val="00C57BA8"/>
    <w:rsid w:val="00C608BB"/>
    <w:rsid w:val="00C60AA4"/>
    <w:rsid w:val="00C60C6B"/>
    <w:rsid w:val="00C60CD5"/>
    <w:rsid w:val="00C61230"/>
    <w:rsid w:val="00C61340"/>
    <w:rsid w:val="00C61396"/>
    <w:rsid w:val="00C61A34"/>
    <w:rsid w:val="00C63699"/>
    <w:rsid w:val="00C6586B"/>
    <w:rsid w:val="00C6690E"/>
    <w:rsid w:val="00C67B84"/>
    <w:rsid w:val="00C70D67"/>
    <w:rsid w:val="00C717C5"/>
    <w:rsid w:val="00C71B20"/>
    <w:rsid w:val="00C72EF7"/>
    <w:rsid w:val="00C73066"/>
    <w:rsid w:val="00C7457A"/>
    <w:rsid w:val="00C75199"/>
    <w:rsid w:val="00C75846"/>
    <w:rsid w:val="00C75CD2"/>
    <w:rsid w:val="00C762DF"/>
    <w:rsid w:val="00C769C9"/>
    <w:rsid w:val="00C76CF4"/>
    <w:rsid w:val="00C77121"/>
    <w:rsid w:val="00C779D9"/>
    <w:rsid w:val="00C8101E"/>
    <w:rsid w:val="00C812EA"/>
    <w:rsid w:val="00C83450"/>
    <w:rsid w:val="00C83B22"/>
    <w:rsid w:val="00C8411E"/>
    <w:rsid w:val="00C85247"/>
    <w:rsid w:val="00C85A5F"/>
    <w:rsid w:val="00C86211"/>
    <w:rsid w:val="00C86264"/>
    <w:rsid w:val="00C869FB"/>
    <w:rsid w:val="00C90872"/>
    <w:rsid w:val="00C90D3C"/>
    <w:rsid w:val="00C90FFC"/>
    <w:rsid w:val="00C91157"/>
    <w:rsid w:val="00C9261A"/>
    <w:rsid w:val="00C92C0D"/>
    <w:rsid w:val="00C92DBA"/>
    <w:rsid w:val="00C92F91"/>
    <w:rsid w:val="00C92FA6"/>
    <w:rsid w:val="00C93BA9"/>
    <w:rsid w:val="00C93DC4"/>
    <w:rsid w:val="00C9490C"/>
    <w:rsid w:val="00C94D91"/>
    <w:rsid w:val="00C95643"/>
    <w:rsid w:val="00C95A53"/>
    <w:rsid w:val="00C95B63"/>
    <w:rsid w:val="00C96079"/>
    <w:rsid w:val="00CA0415"/>
    <w:rsid w:val="00CA0691"/>
    <w:rsid w:val="00CA1890"/>
    <w:rsid w:val="00CA1E25"/>
    <w:rsid w:val="00CA3526"/>
    <w:rsid w:val="00CA3588"/>
    <w:rsid w:val="00CA3C7D"/>
    <w:rsid w:val="00CA40BC"/>
    <w:rsid w:val="00CA6628"/>
    <w:rsid w:val="00CA6992"/>
    <w:rsid w:val="00CA7494"/>
    <w:rsid w:val="00CB07B3"/>
    <w:rsid w:val="00CB08F8"/>
    <w:rsid w:val="00CB0F45"/>
    <w:rsid w:val="00CB1A6D"/>
    <w:rsid w:val="00CB28A0"/>
    <w:rsid w:val="00CB3364"/>
    <w:rsid w:val="00CB37EF"/>
    <w:rsid w:val="00CB3A67"/>
    <w:rsid w:val="00CB3CF5"/>
    <w:rsid w:val="00CB40A2"/>
    <w:rsid w:val="00CB47EF"/>
    <w:rsid w:val="00CB48FE"/>
    <w:rsid w:val="00CB6482"/>
    <w:rsid w:val="00CB671F"/>
    <w:rsid w:val="00CB69F8"/>
    <w:rsid w:val="00CB6D20"/>
    <w:rsid w:val="00CB786B"/>
    <w:rsid w:val="00CB7885"/>
    <w:rsid w:val="00CB7EE0"/>
    <w:rsid w:val="00CC039C"/>
    <w:rsid w:val="00CC0681"/>
    <w:rsid w:val="00CC0913"/>
    <w:rsid w:val="00CC09A0"/>
    <w:rsid w:val="00CC180D"/>
    <w:rsid w:val="00CC1A66"/>
    <w:rsid w:val="00CC1D99"/>
    <w:rsid w:val="00CC3180"/>
    <w:rsid w:val="00CC39DB"/>
    <w:rsid w:val="00CC4324"/>
    <w:rsid w:val="00CC5833"/>
    <w:rsid w:val="00CC6839"/>
    <w:rsid w:val="00CC73AC"/>
    <w:rsid w:val="00CD031D"/>
    <w:rsid w:val="00CD163D"/>
    <w:rsid w:val="00CD2E9A"/>
    <w:rsid w:val="00CD311A"/>
    <w:rsid w:val="00CD332A"/>
    <w:rsid w:val="00CD3A34"/>
    <w:rsid w:val="00CD5BA4"/>
    <w:rsid w:val="00CD72EF"/>
    <w:rsid w:val="00CD7611"/>
    <w:rsid w:val="00CD766C"/>
    <w:rsid w:val="00CD7BBC"/>
    <w:rsid w:val="00CD7C07"/>
    <w:rsid w:val="00CE0347"/>
    <w:rsid w:val="00CE10A7"/>
    <w:rsid w:val="00CE1E69"/>
    <w:rsid w:val="00CE1FA4"/>
    <w:rsid w:val="00CE201D"/>
    <w:rsid w:val="00CE3CBB"/>
    <w:rsid w:val="00CE5927"/>
    <w:rsid w:val="00CE6404"/>
    <w:rsid w:val="00CE6D3D"/>
    <w:rsid w:val="00CE6D9A"/>
    <w:rsid w:val="00CE75C4"/>
    <w:rsid w:val="00CE7765"/>
    <w:rsid w:val="00CE78A0"/>
    <w:rsid w:val="00CE79A2"/>
    <w:rsid w:val="00CF048B"/>
    <w:rsid w:val="00CF07B5"/>
    <w:rsid w:val="00CF12EB"/>
    <w:rsid w:val="00CF168B"/>
    <w:rsid w:val="00CF1A49"/>
    <w:rsid w:val="00CF2C28"/>
    <w:rsid w:val="00CF2DBA"/>
    <w:rsid w:val="00CF3086"/>
    <w:rsid w:val="00CF3B0C"/>
    <w:rsid w:val="00D00564"/>
    <w:rsid w:val="00D01587"/>
    <w:rsid w:val="00D01698"/>
    <w:rsid w:val="00D0208F"/>
    <w:rsid w:val="00D036B8"/>
    <w:rsid w:val="00D036DE"/>
    <w:rsid w:val="00D03F16"/>
    <w:rsid w:val="00D04513"/>
    <w:rsid w:val="00D045E2"/>
    <w:rsid w:val="00D04D7E"/>
    <w:rsid w:val="00D04E38"/>
    <w:rsid w:val="00D04F68"/>
    <w:rsid w:val="00D05E35"/>
    <w:rsid w:val="00D0692E"/>
    <w:rsid w:val="00D0697E"/>
    <w:rsid w:val="00D0702C"/>
    <w:rsid w:val="00D12DBA"/>
    <w:rsid w:val="00D12F01"/>
    <w:rsid w:val="00D136A0"/>
    <w:rsid w:val="00D14235"/>
    <w:rsid w:val="00D145B9"/>
    <w:rsid w:val="00D153FA"/>
    <w:rsid w:val="00D165B4"/>
    <w:rsid w:val="00D165DF"/>
    <w:rsid w:val="00D2012C"/>
    <w:rsid w:val="00D2039F"/>
    <w:rsid w:val="00D2218D"/>
    <w:rsid w:val="00D223EE"/>
    <w:rsid w:val="00D226C1"/>
    <w:rsid w:val="00D228E6"/>
    <w:rsid w:val="00D2433A"/>
    <w:rsid w:val="00D2455F"/>
    <w:rsid w:val="00D2526E"/>
    <w:rsid w:val="00D25EB7"/>
    <w:rsid w:val="00D265C5"/>
    <w:rsid w:val="00D3092E"/>
    <w:rsid w:val="00D3128F"/>
    <w:rsid w:val="00D317D3"/>
    <w:rsid w:val="00D340B4"/>
    <w:rsid w:val="00D34E58"/>
    <w:rsid w:val="00D3612E"/>
    <w:rsid w:val="00D37B9E"/>
    <w:rsid w:val="00D40867"/>
    <w:rsid w:val="00D41C53"/>
    <w:rsid w:val="00D423D1"/>
    <w:rsid w:val="00D44918"/>
    <w:rsid w:val="00D45C68"/>
    <w:rsid w:val="00D46567"/>
    <w:rsid w:val="00D467B1"/>
    <w:rsid w:val="00D47CCC"/>
    <w:rsid w:val="00D50E4C"/>
    <w:rsid w:val="00D518E8"/>
    <w:rsid w:val="00D53690"/>
    <w:rsid w:val="00D53E48"/>
    <w:rsid w:val="00D5404C"/>
    <w:rsid w:val="00D545BF"/>
    <w:rsid w:val="00D54DB3"/>
    <w:rsid w:val="00D55A3E"/>
    <w:rsid w:val="00D55D0D"/>
    <w:rsid w:val="00D56020"/>
    <w:rsid w:val="00D57046"/>
    <w:rsid w:val="00D572A4"/>
    <w:rsid w:val="00D578DB"/>
    <w:rsid w:val="00D60029"/>
    <w:rsid w:val="00D60993"/>
    <w:rsid w:val="00D613B9"/>
    <w:rsid w:val="00D6201E"/>
    <w:rsid w:val="00D63156"/>
    <w:rsid w:val="00D637D2"/>
    <w:rsid w:val="00D64F2B"/>
    <w:rsid w:val="00D65B29"/>
    <w:rsid w:val="00D662AB"/>
    <w:rsid w:val="00D66774"/>
    <w:rsid w:val="00D66EAA"/>
    <w:rsid w:val="00D66F3F"/>
    <w:rsid w:val="00D67766"/>
    <w:rsid w:val="00D67E2F"/>
    <w:rsid w:val="00D715C5"/>
    <w:rsid w:val="00D751D7"/>
    <w:rsid w:val="00D80540"/>
    <w:rsid w:val="00D80A39"/>
    <w:rsid w:val="00D80CB4"/>
    <w:rsid w:val="00D818AF"/>
    <w:rsid w:val="00D82166"/>
    <w:rsid w:val="00D82862"/>
    <w:rsid w:val="00D83245"/>
    <w:rsid w:val="00D84D70"/>
    <w:rsid w:val="00D855EC"/>
    <w:rsid w:val="00D85780"/>
    <w:rsid w:val="00D86078"/>
    <w:rsid w:val="00D8724C"/>
    <w:rsid w:val="00D87FCE"/>
    <w:rsid w:val="00D90F5E"/>
    <w:rsid w:val="00D9122D"/>
    <w:rsid w:val="00D914AD"/>
    <w:rsid w:val="00D917AA"/>
    <w:rsid w:val="00D9197A"/>
    <w:rsid w:val="00D9241E"/>
    <w:rsid w:val="00D92FDC"/>
    <w:rsid w:val="00D932B3"/>
    <w:rsid w:val="00D93E8D"/>
    <w:rsid w:val="00D94495"/>
    <w:rsid w:val="00D947C5"/>
    <w:rsid w:val="00D94AA4"/>
    <w:rsid w:val="00D94EE7"/>
    <w:rsid w:val="00D953BE"/>
    <w:rsid w:val="00D96492"/>
    <w:rsid w:val="00D9782D"/>
    <w:rsid w:val="00D97975"/>
    <w:rsid w:val="00D97A29"/>
    <w:rsid w:val="00DA0831"/>
    <w:rsid w:val="00DA0890"/>
    <w:rsid w:val="00DA0F3E"/>
    <w:rsid w:val="00DA26B7"/>
    <w:rsid w:val="00DA28C8"/>
    <w:rsid w:val="00DA3308"/>
    <w:rsid w:val="00DA3574"/>
    <w:rsid w:val="00DA42AD"/>
    <w:rsid w:val="00DA46CC"/>
    <w:rsid w:val="00DA5774"/>
    <w:rsid w:val="00DA60BB"/>
    <w:rsid w:val="00DA664B"/>
    <w:rsid w:val="00DA7E8A"/>
    <w:rsid w:val="00DB013D"/>
    <w:rsid w:val="00DB1512"/>
    <w:rsid w:val="00DB33FA"/>
    <w:rsid w:val="00DB381F"/>
    <w:rsid w:val="00DB44E6"/>
    <w:rsid w:val="00DB48AD"/>
    <w:rsid w:val="00DB5577"/>
    <w:rsid w:val="00DB59A2"/>
    <w:rsid w:val="00DC0156"/>
    <w:rsid w:val="00DC1B8B"/>
    <w:rsid w:val="00DC245D"/>
    <w:rsid w:val="00DC2FD2"/>
    <w:rsid w:val="00DC3E4E"/>
    <w:rsid w:val="00DC3F21"/>
    <w:rsid w:val="00DC45E8"/>
    <w:rsid w:val="00DC4A5D"/>
    <w:rsid w:val="00DC4E64"/>
    <w:rsid w:val="00DC5A3C"/>
    <w:rsid w:val="00DC5ACC"/>
    <w:rsid w:val="00DD1478"/>
    <w:rsid w:val="00DD2CD1"/>
    <w:rsid w:val="00DD3C9A"/>
    <w:rsid w:val="00DD5DB8"/>
    <w:rsid w:val="00DD688D"/>
    <w:rsid w:val="00DE02BC"/>
    <w:rsid w:val="00DE0522"/>
    <w:rsid w:val="00DE19F7"/>
    <w:rsid w:val="00DE2007"/>
    <w:rsid w:val="00DE2CD6"/>
    <w:rsid w:val="00DE3055"/>
    <w:rsid w:val="00DE36CC"/>
    <w:rsid w:val="00DE435D"/>
    <w:rsid w:val="00DE6AD9"/>
    <w:rsid w:val="00DE6D47"/>
    <w:rsid w:val="00DE709A"/>
    <w:rsid w:val="00DE7608"/>
    <w:rsid w:val="00DE7729"/>
    <w:rsid w:val="00DE7A8F"/>
    <w:rsid w:val="00DE7AB0"/>
    <w:rsid w:val="00DF01F8"/>
    <w:rsid w:val="00DF05DD"/>
    <w:rsid w:val="00DF0F11"/>
    <w:rsid w:val="00DF113E"/>
    <w:rsid w:val="00DF1A2A"/>
    <w:rsid w:val="00DF2840"/>
    <w:rsid w:val="00DF3325"/>
    <w:rsid w:val="00DF3B03"/>
    <w:rsid w:val="00DF3C70"/>
    <w:rsid w:val="00DF4A86"/>
    <w:rsid w:val="00DF4A8C"/>
    <w:rsid w:val="00DF5457"/>
    <w:rsid w:val="00DF5CFC"/>
    <w:rsid w:val="00DF5F51"/>
    <w:rsid w:val="00DF72B1"/>
    <w:rsid w:val="00DF7FBD"/>
    <w:rsid w:val="00E000A4"/>
    <w:rsid w:val="00E0023C"/>
    <w:rsid w:val="00E006EE"/>
    <w:rsid w:val="00E00950"/>
    <w:rsid w:val="00E00995"/>
    <w:rsid w:val="00E01133"/>
    <w:rsid w:val="00E01D08"/>
    <w:rsid w:val="00E01EA0"/>
    <w:rsid w:val="00E01ED8"/>
    <w:rsid w:val="00E028EF"/>
    <w:rsid w:val="00E02D9B"/>
    <w:rsid w:val="00E032E9"/>
    <w:rsid w:val="00E033E5"/>
    <w:rsid w:val="00E041FF"/>
    <w:rsid w:val="00E04664"/>
    <w:rsid w:val="00E04708"/>
    <w:rsid w:val="00E05026"/>
    <w:rsid w:val="00E05684"/>
    <w:rsid w:val="00E05B1D"/>
    <w:rsid w:val="00E05C83"/>
    <w:rsid w:val="00E065B9"/>
    <w:rsid w:val="00E066E6"/>
    <w:rsid w:val="00E06EC1"/>
    <w:rsid w:val="00E11B06"/>
    <w:rsid w:val="00E12E9F"/>
    <w:rsid w:val="00E1508A"/>
    <w:rsid w:val="00E15285"/>
    <w:rsid w:val="00E15729"/>
    <w:rsid w:val="00E20443"/>
    <w:rsid w:val="00E2092A"/>
    <w:rsid w:val="00E20DFE"/>
    <w:rsid w:val="00E2182F"/>
    <w:rsid w:val="00E21998"/>
    <w:rsid w:val="00E22062"/>
    <w:rsid w:val="00E22AC0"/>
    <w:rsid w:val="00E239CE"/>
    <w:rsid w:val="00E25499"/>
    <w:rsid w:val="00E2697D"/>
    <w:rsid w:val="00E26D8C"/>
    <w:rsid w:val="00E270E0"/>
    <w:rsid w:val="00E31116"/>
    <w:rsid w:val="00E330F0"/>
    <w:rsid w:val="00E3335E"/>
    <w:rsid w:val="00E33BAD"/>
    <w:rsid w:val="00E3465B"/>
    <w:rsid w:val="00E347CD"/>
    <w:rsid w:val="00E34A38"/>
    <w:rsid w:val="00E36D3C"/>
    <w:rsid w:val="00E37078"/>
    <w:rsid w:val="00E37345"/>
    <w:rsid w:val="00E37AAB"/>
    <w:rsid w:val="00E436BE"/>
    <w:rsid w:val="00E439C9"/>
    <w:rsid w:val="00E447EE"/>
    <w:rsid w:val="00E46D61"/>
    <w:rsid w:val="00E46FB3"/>
    <w:rsid w:val="00E5192D"/>
    <w:rsid w:val="00E51B24"/>
    <w:rsid w:val="00E52F29"/>
    <w:rsid w:val="00E5339E"/>
    <w:rsid w:val="00E53621"/>
    <w:rsid w:val="00E53E3F"/>
    <w:rsid w:val="00E555B2"/>
    <w:rsid w:val="00E55A49"/>
    <w:rsid w:val="00E55C84"/>
    <w:rsid w:val="00E56321"/>
    <w:rsid w:val="00E574EE"/>
    <w:rsid w:val="00E57A2F"/>
    <w:rsid w:val="00E57A82"/>
    <w:rsid w:val="00E612AE"/>
    <w:rsid w:val="00E620E2"/>
    <w:rsid w:val="00E62553"/>
    <w:rsid w:val="00E62AD1"/>
    <w:rsid w:val="00E62E78"/>
    <w:rsid w:val="00E6329C"/>
    <w:rsid w:val="00E6385F"/>
    <w:rsid w:val="00E63C90"/>
    <w:rsid w:val="00E644F1"/>
    <w:rsid w:val="00E64747"/>
    <w:rsid w:val="00E647A2"/>
    <w:rsid w:val="00E6496C"/>
    <w:rsid w:val="00E64A1B"/>
    <w:rsid w:val="00E6579E"/>
    <w:rsid w:val="00E669B8"/>
    <w:rsid w:val="00E67048"/>
    <w:rsid w:val="00E673F0"/>
    <w:rsid w:val="00E716D9"/>
    <w:rsid w:val="00E71DBE"/>
    <w:rsid w:val="00E71F05"/>
    <w:rsid w:val="00E72E49"/>
    <w:rsid w:val="00E73AB6"/>
    <w:rsid w:val="00E73C3C"/>
    <w:rsid w:val="00E74AA7"/>
    <w:rsid w:val="00E756B5"/>
    <w:rsid w:val="00E756E7"/>
    <w:rsid w:val="00E75F03"/>
    <w:rsid w:val="00E76736"/>
    <w:rsid w:val="00E76D5E"/>
    <w:rsid w:val="00E77690"/>
    <w:rsid w:val="00E7776F"/>
    <w:rsid w:val="00E800B2"/>
    <w:rsid w:val="00E80D6D"/>
    <w:rsid w:val="00E818E1"/>
    <w:rsid w:val="00E81A65"/>
    <w:rsid w:val="00E81F2E"/>
    <w:rsid w:val="00E84B4F"/>
    <w:rsid w:val="00E84E4C"/>
    <w:rsid w:val="00E8510D"/>
    <w:rsid w:val="00E85548"/>
    <w:rsid w:val="00E86E98"/>
    <w:rsid w:val="00E87267"/>
    <w:rsid w:val="00E878FA"/>
    <w:rsid w:val="00E905A2"/>
    <w:rsid w:val="00E91597"/>
    <w:rsid w:val="00E9161A"/>
    <w:rsid w:val="00E9230F"/>
    <w:rsid w:val="00E9243C"/>
    <w:rsid w:val="00E927DB"/>
    <w:rsid w:val="00E939DD"/>
    <w:rsid w:val="00E93C8E"/>
    <w:rsid w:val="00E940EA"/>
    <w:rsid w:val="00E94DC0"/>
    <w:rsid w:val="00E94EF5"/>
    <w:rsid w:val="00E94F9C"/>
    <w:rsid w:val="00E957BF"/>
    <w:rsid w:val="00E97700"/>
    <w:rsid w:val="00E978B4"/>
    <w:rsid w:val="00E97B88"/>
    <w:rsid w:val="00EA0235"/>
    <w:rsid w:val="00EA0502"/>
    <w:rsid w:val="00EA06C4"/>
    <w:rsid w:val="00EA273E"/>
    <w:rsid w:val="00EA2D96"/>
    <w:rsid w:val="00EA2F0B"/>
    <w:rsid w:val="00EA2F58"/>
    <w:rsid w:val="00EA3FEF"/>
    <w:rsid w:val="00EA53A9"/>
    <w:rsid w:val="00EA5711"/>
    <w:rsid w:val="00EA6631"/>
    <w:rsid w:val="00EA73FF"/>
    <w:rsid w:val="00EA79D3"/>
    <w:rsid w:val="00EA7CBA"/>
    <w:rsid w:val="00EB0AB9"/>
    <w:rsid w:val="00EB14B6"/>
    <w:rsid w:val="00EB1A2D"/>
    <w:rsid w:val="00EB2A18"/>
    <w:rsid w:val="00EB3B6E"/>
    <w:rsid w:val="00EB3CB0"/>
    <w:rsid w:val="00EB4FDF"/>
    <w:rsid w:val="00EB5F48"/>
    <w:rsid w:val="00EB60AA"/>
    <w:rsid w:val="00EB6737"/>
    <w:rsid w:val="00EB6A24"/>
    <w:rsid w:val="00EB6DA4"/>
    <w:rsid w:val="00EB70CD"/>
    <w:rsid w:val="00EB71A3"/>
    <w:rsid w:val="00EC003D"/>
    <w:rsid w:val="00EC0CFE"/>
    <w:rsid w:val="00EC288F"/>
    <w:rsid w:val="00EC395D"/>
    <w:rsid w:val="00EC4468"/>
    <w:rsid w:val="00EC589C"/>
    <w:rsid w:val="00EC652D"/>
    <w:rsid w:val="00EC67B2"/>
    <w:rsid w:val="00ED1D3A"/>
    <w:rsid w:val="00ED23A5"/>
    <w:rsid w:val="00ED2471"/>
    <w:rsid w:val="00ED2850"/>
    <w:rsid w:val="00ED3973"/>
    <w:rsid w:val="00ED39F9"/>
    <w:rsid w:val="00ED60D5"/>
    <w:rsid w:val="00ED7169"/>
    <w:rsid w:val="00ED7AC5"/>
    <w:rsid w:val="00EE0715"/>
    <w:rsid w:val="00EE0CD6"/>
    <w:rsid w:val="00EE1031"/>
    <w:rsid w:val="00EE15C3"/>
    <w:rsid w:val="00EE2216"/>
    <w:rsid w:val="00EE283A"/>
    <w:rsid w:val="00EE2E04"/>
    <w:rsid w:val="00EE3934"/>
    <w:rsid w:val="00EE3DC2"/>
    <w:rsid w:val="00EE4EE3"/>
    <w:rsid w:val="00EE54C2"/>
    <w:rsid w:val="00EE5795"/>
    <w:rsid w:val="00EE67D0"/>
    <w:rsid w:val="00EE6C63"/>
    <w:rsid w:val="00EE70EF"/>
    <w:rsid w:val="00EE7D12"/>
    <w:rsid w:val="00EF133B"/>
    <w:rsid w:val="00EF1A08"/>
    <w:rsid w:val="00EF1D98"/>
    <w:rsid w:val="00EF1FA4"/>
    <w:rsid w:val="00EF293C"/>
    <w:rsid w:val="00EF335E"/>
    <w:rsid w:val="00EF3D51"/>
    <w:rsid w:val="00EF409D"/>
    <w:rsid w:val="00EF41AD"/>
    <w:rsid w:val="00EF4A7A"/>
    <w:rsid w:val="00EF5E87"/>
    <w:rsid w:val="00EF5F16"/>
    <w:rsid w:val="00EF62C1"/>
    <w:rsid w:val="00EF63A6"/>
    <w:rsid w:val="00EF6A56"/>
    <w:rsid w:val="00EF73E0"/>
    <w:rsid w:val="00EF7604"/>
    <w:rsid w:val="00F00AD6"/>
    <w:rsid w:val="00F01015"/>
    <w:rsid w:val="00F010B4"/>
    <w:rsid w:val="00F01ABD"/>
    <w:rsid w:val="00F029DF"/>
    <w:rsid w:val="00F032B9"/>
    <w:rsid w:val="00F037AE"/>
    <w:rsid w:val="00F038FC"/>
    <w:rsid w:val="00F0553F"/>
    <w:rsid w:val="00F059E5"/>
    <w:rsid w:val="00F05FD8"/>
    <w:rsid w:val="00F07582"/>
    <w:rsid w:val="00F076E1"/>
    <w:rsid w:val="00F105F8"/>
    <w:rsid w:val="00F111B7"/>
    <w:rsid w:val="00F11767"/>
    <w:rsid w:val="00F11AF9"/>
    <w:rsid w:val="00F13245"/>
    <w:rsid w:val="00F13265"/>
    <w:rsid w:val="00F152AD"/>
    <w:rsid w:val="00F15E38"/>
    <w:rsid w:val="00F15FEE"/>
    <w:rsid w:val="00F168C7"/>
    <w:rsid w:val="00F17818"/>
    <w:rsid w:val="00F17F5C"/>
    <w:rsid w:val="00F205FC"/>
    <w:rsid w:val="00F20AA0"/>
    <w:rsid w:val="00F21C98"/>
    <w:rsid w:val="00F21EFF"/>
    <w:rsid w:val="00F22755"/>
    <w:rsid w:val="00F2335F"/>
    <w:rsid w:val="00F250E6"/>
    <w:rsid w:val="00F25874"/>
    <w:rsid w:val="00F25BB0"/>
    <w:rsid w:val="00F26291"/>
    <w:rsid w:val="00F317F8"/>
    <w:rsid w:val="00F32036"/>
    <w:rsid w:val="00F3229A"/>
    <w:rsid w:val="00F3280C"/>
    <w:rsid w:val="00F329A0"/>
    <w:rsid w:val="00F32D57"/>
    <w:rsid w:val="00F34B15"/>
    <w:rsid w:val="00F375D2"/>
    <w:rsid w:val="00F400EA"/>
    <w:rsid w:val="00F40B88"/>
    <w:rsid w:val="00F40DB0"/>
    <w:rsid w:val="00F40EB5"/>
    <w:rsid w:val="00F41BFD"/>
    <w:rsid w:val="00F41E54"/>
    <w:rsid w:val="00F44471"/>
    <w:rsid w:val="00F44805"/>
    <w:rsid w:val="00F44D99"/>
    <w:rsid w:val="00F45B00"/>
    <w:rsid w:val="00F466AA"/>
    <w:rsid w:val="00F47913"/>
    <w:rsid w:val="00F50331"/>
    <w:rsid w:val="00F52EC9"/>
    <w:rsid w:val="00F537C4"/>
    <w:rsid w:val="00F53A78"/>
    <w:rsid w:val="00F53F23"/>
    <w:rsid w:val="00F5469D"/>
    <w:rsid w:val="00F555FE"/>
    <w:rsid w:val="00F556D7"/>
    <w:rsid w:val="00F55ECC"/>
    <w:rsid w:val="00F573F4"/>
    <w:rsid w:val="00F57574"/>
    <w:rsid w:val="00F5768F"/>
    <w:rsid w:val="00F5772A"/>
    <w:rsid w:val="00F57879"/>
    <w:rsid w:val="00F61A88"/>
    <w:rsid w:val="00F61D3B"/>
    <w:rsid w:val="00F6241B"/>
    <w:rsid w:val="00F62436"/>
    <w:rsid w:val="00F62CF6"/>
    <w:rsid w:val="00F63FBD"/>
    <w:rsid w:val="00F64430"/>
    <w:rsid w:val="00F64EA2"/>
    <w:rsid w:val="00F65E46"/>
    <w:rsid w:val="00F660A2"/>
    <w:rsid w:val="00F670B8"/>
    <w:rsid w:val="00F6781D"/>
    <w:rsid w:val="00F70303"/>
    <w:rsid w:val="00F70852"/>
    <w:rsid w:val="00F70BD0"/>
    <w:rsid w:val="00F7293B"/>
    <w:rsid w:val="00F729FA"/>
    <w:rsid w:val="00F737EA"/>
    <w:rsid w:val="00F748D1"/>
    <w:rsid w:val="00F749E9"/>
    <w:rsid w:val="00F74BCA"/>
    <w:rsid w:val="00F75768"/>
    <w:rsid w:val="00F7585A"/>
    <w:rsid w:val="00F75D58"/>
    <w:rsid w:val="00F75F64"/>
    <w:rsid w:val="00F76651"/>
    <w:rsid w:val="00F81784"/>
    <w:rsid w:val="00F81AC2"/>
    <w:rsid w:val="00F82027"/>
    <w:rsid w:val="00F83BF9"/>
    <w:rsid w:val="00F84B72"/>
    <w:rsid w:val="00F86998"/>
    <w:rsid w:val="00F9032E"/>
    <w:rsid w:val="00F90FED"/>
    <w:rsid w:val="00F92065"/>
    <w:rsid w:val="00F92251"/>
    <w:rsid w:val="00F924C7"/>
    <w:rsid w:val="00F92B53"/>
    <w:rsid w:val="00F92D85"/>
    <w:rsid w:val="00F93B6A"/>
    <w:rsid w:val="00F952A5"/>
    <w:rsid w:val="00F95996"/>
    <w:rsid w:val="00F9626E"/>
    <w:rsid w:val="00F965C8"/>
    <w:rsid w:val="00F96683"/>
    <w:rsid w:val="00F96C3C"/>
    <w:rsid w:val="00F9768E"/>
    <w:rsid w:val="00F97AF2"/>
    <w:rsid w:val="00FA1AA5"/>
    <w:rsid w:val="00FA2AF6"/>
    <w:rsid w:val="00FA2F50"/>
    <w:rsid w:val="00FA48E4"/>
    <w:rsid w:val="00FA4F4B"/>
    <w:rsid w:val="00FA5746"/>
    <w:rsid w:val="00FA7729"/>
    <w:rsid w:val="00FA7C05"/>
    <w:rsid w:val="00FA7F2D"/>
    <w:rsid w:val="00FB1F4B"/>
    <w:rsid w:val="00FB31CB"/>
    <w:rsid w:val="00FB3B0A"/>
    <w:rsid w:val="00FB5D32"/>
    <w:rsid w:val="00FB6195"/>
    <w:rsid w:val="00FB6B85"/>
    <w:rsid w:val="00FB7D6F"/>
    <w:rsid w:val="00FC1144"/>
    <w:rsid w:val="00FC18F0"/>
    <w:rsid w:val="00FC2030"/>
    <w:rsid w:val="00FC3414"/>
    <w:rsid w:val="00FC5E10"/>
    <w:rsid w:val="00FC7FCC"/>
    <w:rsid w:val="00FD08E8"/>
    <w:rsid w:val="00FD0CCF"/>
    <w:rsid w:val="00FD1B42"/>
    <w:rsid w:val="00FD2160"/>
    <w:rsid w:val="00FD3C24"/>
    <w:rsid w:val="00FD4307"/>
    <w:rsid w:val="00FD440E"/>
    <w:rsid w:val="00FD4AEE"/>
    <w:rsid w:val="00FD7927"/>
    <w:rsid w:val="00FE020C"/>
    <w:rsid w:val="00FE1E2E"/>
    <w:rsid w:val="00FE2350"/>
    <w:rsid w:val="00FE2A17"/>
    <w:rsid w:val="00FE2A8B"/>
    <w:rsid w:val="00FE3925"/>
    <w:rsid w:val="00FE46EC"/>
    <w:rsid w:val="00FE5384"/>
    <w:rsid w:val="00FE6C13"/>
    <w:rsid w:val="00FE7251"/>
    <w:rsid w:val="00FE7432"/>
    <w:rsid w:val="00FE7433"/>
    <w:rsid w:val="00FF00E0"/>
    <w:rsid w:val="00FF1244"/>
    <w:rsid w:val="00FF3278"/>
    <w:rsid w:val="00FF408C"/>
    <w:rsid w:val="00FF69DC"/>
    <w:rsid w:val="00FF6CF2"/>
    <w:rsid w:val="00FF7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E2B995"/>
  <w15:chartTrackingRefBased/>
  <w15:docId w15:val="{EB968B55-E9A4-4C0C-B17E-C22957925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142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10"/>
    <w:next w:val="10"/>
    <w:link w:val="11"/>
    <w:autoRedefine/>
    <w:qFormat/>
    <w:rsid w:val="00474112"/>
    <w:pPr>
      <w:keepNext/>
      <w:pageBreakBefore/>
      <w:numPr>
        <w:numId w:val="63"/>
      </w:numPr>
      <w:spacing w:before="240" w:after="60" w:line="240" w:lineRule="auto"/>
      <w:ind w:left="709" w:hanging="709"/>
      <w:outlineLvl w:val="0"/>
    </w:pPr>
    <w:rPr>
      <w:b/>
      <w:bCs/>
      <w:caps/>
      <w:kern w:val="32"/>
      <w:sz w:val="28"/>
      <w:szCs w:val="28"/>
    </w:rPr>
  </w:style>
  <w:style w:type="paragraph" w:styleId="2">
    <w:name w:val="heading 2"/>
    <w:basedOn w:val="10"/>
    <w:next w:val="10"/>
    <w:link w:val="20"/>
    <w:autoRedefine/>
    <w:qFormat/>
    <w:rsid w:val="000E1C7C"/>
    <w:pPr>
      <w:keepNext/>
      <w:numPr>
        <w:ilvl w:val="1"/>
        <w:numId w:val="63"/>
      </w:numPr>
      <w:spacing w:before="240" w:after="60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A3A7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qFormat/>
    <w:rsid w:val="00302C56"/>
    <w:pPr>
      <w:ind w:left="709" w:hanging="709"/>
      <w:outlineLvl w:val="5"/>
    </w:pPr>
    <w:rPr>
      <w:b/>
      <w:bCs/>
      <w:sz w:val="26"/>
      <w:szCs w:val="22"/>
    </w:rPr>
  </w:style>
  <w:style w:type="paragraph" w:styleId="7">
    <w:name w:val="heading 7"/>
    <w:basedOn w:val="a"/>
    <w:next w:val="a"/>
    <w:link w:val="70"/>
    <w:qFormat/>
    <w:rsid w:val="000554AA"/>
    <w:pPr>
      <w:ind w:left="1418" w:firstLine="709"/>
      <w:outlineLvl w:val="6"/>
    </w:pPr>
    <w:rPr>
      <w:b/>
      <w:sz w:val="26"/>
    </w:rPr>
  </w:style>
  <w:style w:type="paragraph" w:styleId="8">
    <w:name w:val="heading 8"/>
    <w:basedOn w:val="a"/>
    <w:next w:val="a"/>
    <w:link w:val="80"/>
    <w:qFormat/>
    <w:rsid w:val="00910C7D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qFormat/>
    <w:rsid w:val="00910C7D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"/>
    <w:rsid w:val="00474112"/>
    <w:rPr>
      <w:rFonts w:ascii="Times New Roman" w:eastAsia="Times New Roman" w:hAnsi="Times New Roman" w:cs="Times New Roman"/>
      <w:b/>
      <w:bCs/>
      <w:caps/>
      <w:kern w:val="32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rsid w:val="000E1C7C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rsid w:val="00302C56"/>
    <w:rPr>
      <w:rFonts w:ascii="Times New Roman" w:eastAsia="Times New Roman" w:hAnsi="Times New Roman" w:cs="Times New Roman"/>
      <w:b/>
      <w:bCs/>
      <w:sz w:val="26"/>
      <w:lang w:eastAsia="ru-RU"/>
    </w:rPr>
  </w:style>
  <w:style w:type="character" w:customStyle="1" w:styleId="70">
    <w:name w:val="Заголовок 7 Знак"/>
    <w:basedOn w:val="a0"/>
    <w:link w:val="7"/>
    <w:rsid w:val="000554AA"/>
    <w:rPr>
      <w:rFonts w:ascii="Times New Roman" w:eastAsia="Times New Roman" w:hAnsi="Times New Roman" w:cs="Times New Roman"/>
      <w:b/>
      <w:sz w:val="26"/>
      <w:szCs w:val="24"/>
      <w:lang w:eastAsia="ru-RU"/>
    </w:rPr>
  </w:style>
  <w:style w:type="character" w:customStyle="1" w:styleId="80">
    <w:name w:val="Заголовок 8 Знак"/>
    <w:basedOn w:val="a0"/>
    <w:link w:val="8"/>
    <w:rsid w:val="00910C7D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rsid w:val="00910C7D"/>
    <w:rPr>
      <w:rFonts w:ascii="Arial" w:eastAsia="Times New Roman" w:hAnsi="Arial" w:cs="Arial"/>
      <w:lang w:eastAsia="ru-RU"/>
    </w:rPr>
  </w:style>
  <w:style w:type="paragraph" w:styleId="31">
    <w:name w:val="toc 3"/>
    <w:basedOn w:val="a"/>
    <w:next w:val="a"/>
    <w:autoRedefine/>
    <w:uiPriority w:val="39"/>
    <w:rsid w:val="00910C7D"/>
    <w:pPr>
      <w:tabs>
        <w:tab w:val="right" w:pos="9204"/>
      </w:tabs>
      <w:spacing w:line="360" w:lineRule="auto"/>
      <w:jc w:val="center"/>
    </w:pPr>
    <w:rPr>
      <w:i/>
      <w:iCs/>
      <w:sz w:val="16"/>
      <w:szCs w:val="16"/>
    </w:rPr>
  </w:style>
  <w:style w:type="paragraph" w:styleId="a3">
    <w:name w:val="footer"/>
    <w:basedOn w:val="a"/>
    <w:link w:val="a4"/>
    <w:uiPriority w:val="99"/>
    <w:rsid w:val="00910C7D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910C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Body Text"/>
    <w:aliases w:val="Заг1,BO,ID,body indent,ändrad,EHPT,Body Text2"/>
    <w:basedOn w:val="a"/>
    <w:link w:val="a6"/>
    <w:rsid w:val="00910C7D"/>
    <w:pPr>
      <w:spacing w:line="360" w:lineRule="auto"/>
      <w:ind w:firstLine="720"/>
      <w:jc w:val="both"/>
    </w:pPr>
    <w:rPr>
      <w:szCs w:val="20"/>
    </w:rPr>
  </w:style>
  <w:style w:type="character" w:customStyle="1" w:styleId="a6">
    <w:name w:val="Основной текст Знак"/>
    <w:aliases w:val="Заг1 Знак,BO Знак,ID Знак,body indent Знак,ändrad Знак,EHPT Знак,Body Text2 Знак"/>
    <w:basedOn w:val="a0"/>
    <w:link w:val="a5"/>
    <w:rsid w:val="00910C7D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irm">
    <w:name w:val="Affirm(Óòâåðæäàþ)"/>
    <w:basedOn w:val="a"/>
    <w:rsid w:val="00910C7D"/>
    <w:pPr>
      <w:keepLines/>
      <w:suppressAutoHyphens/>
      <w:spacing w:before="120" w:line="360" w:lineRule="auto"/>
      <w:ind w:left="6237" w:firstLine="720"/>
      <w:jc w:val="both"/>
    </w:pPr>
    <w:rPr>
      <w:b/>
      <w:caps/>
      <w:spacing w:val="20"/>
      <w:szCs w:val="20"/>
    </w:rPr>
  </w:style>
  <w:style w:type="paragraph" w:styleId="a7">
    <w:name w:val="header"/>
    <w:basedOn w:val="a"/>
    <w:link w:val="a8"/>
    <w:uiPriority w:val="99"/>
    <w:rsid w:val="00910C7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910C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2">
    <w:name w:val="toc 1"/>
    <w:basedOn w:val="a"/>
    <w:next w:val="a"/>
    <w:autoRedefine/>
    <w:uiPriority w:val="39"/>
    <w:rsid w:val="00BA5475"/>
    <w:pPr>
      <w:tabs>
        <w:tab w:val="left" w:pos="660"/>
        <w:tab w:val="right" w:leader="dot" w:pos="9346"/>
      </w:tabs>
      <w:spacing w:line="360" w:lineRule="auto"/>
    </w:pPr>
    <w:rPr>
      <w:b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rsid w:val="00F83BF9"/>
    <w:pPr>
      <w:tabs>
        <w:tab w:val="left" w:pos="851"/>
        <w:tab w:val="right" w:leader="dot" w:pos="9346"/>
      </w:tabs>
      <w:spacing w:line="360" w:lineRule="auto"/>
      <w:ind w:left="238"/>
    </w:pPr>
  </w:style>
  <w:style w:type="paragraph" w:customStyle="1" w:styleId="10">
    <w:name w:val="Обычный1"/>
    <w:basedOn w:val="a"/>
    <w:link w:val="CharChar"/>
    <w:rsid w:val="00910C7D"/>
    <w:pPr>
      <w:spacing w:line="360" w:lineRule="auto"/>
      <w:ind w:firstLine="851"/>
      <w:jc w:val="both"/>
    </w:pPr>
  </w:style>
  <w:style w:type="character" w:customStyle="1" w:styleId="CharChar">
    <w:name w:val="Обычный Char Char"/>
    <w:link w:val="10"/>
    <w:rsid w:val="00910C7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Hyperlink"/>
    <w:uiPriority w:val="99"/>
    <w:rsid w:val="00910C7D"/>
    <w:rPr>
      <w:color w:val="0000FF"/>
      <w:u w:val="single"/>
    </w:rPr>
  </w:style>
  <w:style w:type="character" w:styleId="aa">
    <w:name w:val="Emphasis"/>
    <w:uiPriority w:val="20"/>
    <w:qFormat/>
    <w:rsid w:val="00910C7D"/>
    <w:rPr>
      <w:i/>
      <w:iCs/>
    </w:rPr>
  </w:style>
  <w:style w:type="paragraph" w:styleId="ab">
    <w:name w:val="caption"/>
    <w:basedOn w:val="a"/>
    <w:next w:val="a"/>
    <w:qFormat/>
    <w:rsid w:val="00910C7D"/>
    <w:pPr>
      <w:keepNext/>
      <w:spacing w:before="120" w:after="120" w:line="360" w:lineRule="auto"/>
      <w:jc w:val="both"/>
    </w:pPr>
    <w:rPr>
      <w:rFonts w:ascii="Arial" w:hAnsi="Arial"/>
      <w:sz w:val="20"/>
      <w:szCs w:val="20"/>
    </w:rPr>
  </w:style>
  <w:style w:type="paragraph" w:customStyle="1" w:styleId="ac">
    <w:name w:val="Название столбцов"/>
    <w:rsid w:val="00910C7D"/>
    <w:pPr>
      <w:keepLines/>
      <w:widowControl w:val="0"/>
      <w:adjustRightInd w:val="0"/>
      <w:spacing w:before="120" w:after="120" w:line="240" w:lineRule="auto"/>
      <w:jc w:val="center"/>
      <w:textAlignment w:val="baseline"/>
    </w:pPr>
    <w:rPr>
      <w:rFonts w:ascii="Arial" w:eastAsia="Times New Roman" w:hAnsi="Arial" w:cs="Times New Roman"/>
      <w:b/>
      <w:bCs/>
      <w:sz w:val="20"/>
      <w:szCs w:val="16"/>
      <w:lang w:eastAsia="ru-RU"/>
    </w:rPr>
  </w:style>
  <w:style w:type="paragraph" w:customStyle="1" w:styleId="ad">
    <w:name w:val="Текст в таблице"/>
    <w:basedOn w:val="a"/>
    <w:rsid w:val="00910C7D"/>
    <w:pPr>
      <w:keepLines/>
      <w:widowControl w:val="0"/>
      <w:adjustRightInd w:val="0"/>
      <w:textAlignment w:val="baseline"/>
    </w:pPr>
    <w:rPr>
      <w:rFonts w:ascii="Arial" w:hAnsi="Arial"/>
      <w:sz w:val="20"/>
      <w:szCs w:val="20"/>
    </w:rPr>
  </w:style>
  <w:style w:type="numbering" w:styleId="111111">
    <w:name w:val="Outline List 2"/>
    <w:basedOn w:val="a2"/>
    <w:rsid w:val="00910C7D"/>
    <w:pPr>
      <w:numPr>
        <w:numId w:val="3"/>
      </w:numPr>
    </w:pPr>
  </w:style>
  <w:style w:type="paragraph" w:customStyle="1" w:styleId="TableText">
    <w:name w:val="Table Text"/>
    <w:basedOn w:val="a"/>
    <w:uiPriority w:val="99"/>
    <w:rsid w:val="00910C7D"/>
    <w:pPr>
      <w:spacing w:before="40" w:after="40"/>
    </w:pPr>
    <w:rPr>
      <w:rFonts w:ascii="Arial" w:hAnsi="Arial" w:cs="Arial"/>
      <w:sz w:val="20"/>
      <w:szCs w:val="20"/>
      <w:lang w:val="en-GB" w:eastAsia="en-US"/>
    </w:rPr>
  </w:style>
  <w:style w:type="paragraph" w:styleId="ae">
    <w:name w:val="List Paragraph"/>
    <w:basedOn w:val="a"/>
    <w:uiPriority w:val="34"/>
    <w:qFormat/>
    <w:rsid w:val="00970958"/>
    <w:pPr>
      <w:ind w:left="720"/>
      <w:contextualSpacing/>
    </w:pPr>
  </w:style>
  <w:style w:type="table" w:styleId="af">
    <w:name w:val="Table Grid"/>
    <w:basedOn w:val="a1"/>
    <w:uiPriority w:val="59"/>
    <w:rsid w:val="00DB013D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0A3A73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af0">
    <w:name w:val="No Spacing"/>
    <w:uiPriority w:val="1"/>
    <w:qFormat/>
    <w:rsid w:val="000A3A73"/>
    <w:pPr>
      <w:spacing w:after="0" w:line="240" w:lineRule="auto"/>
    </w:pPr>
    <w:rPr>
      <w:lang w:val="en-US"/>
    </w:rPr>
  </w:style>
  <w:style w:type="paragraph" w:styleId="61">
    <w:name w:val="toc 6"/>
    <w:basedOn w:val="a"/>
    <w:next w:val="a"/>
    <w:autoRedefine/>
    <w:uiPriority w:val="39"/>
    <w:unhideWhenUsed/>
    <w:rsid w:val="0007765A"/>
    <w:pPr>
      <w:tabs>
        <w:tab w:val="left" w:pos="2127"/>
        <w:tab w:val="left" w:pos="2925"/>
        <w:tab w:val="right" w:leader="dot" w:pos="9345"/>
      </w:tabs>
      <w:spacing w:line="360" w:lineRule="auto"/>
      <w:ind w:left="851" w:firstLine="1134"/>
    </w:pPr>
  </w:style>
  <w:style w:type="paragraph" w:styleId="71">
    <w:name w:val="toc 7"/>
    <w:basedOn w:val="a"/>
    <w:next w:val="a"/>
    <w:autoRedefine/>
    <w:uiPriority w:val="39"/>
    <w:unhideWhenUsed/>
    <w:rsid w:val="006F74F0"/>
    <w:pPr>
      <w:tabs>
        <w:tab w:val="left" w:pos="2221"/>
        <w:tab w:val="right" w:leader="dot" w:pos="9346"/>
      </w:tabs>
      <w:spacing w:line="360" w:lineRule="auto"/>
      <w:ind w:left="2977" w:hanging="992"/>
    </w:pPr>
    <w:rPr>
      <w:noProof/>
    </w:rPr>
  </w:style>
  <w:style w:type="paragraph" w:styleId="81">
    <w:name w:val="toc 8"/>
    <w:basedOn w:val="a"/>
    <w:next w:val="a"/>
    <w:autoRedefine/>
    <w:uiPriority w:val="39"/>
    <w:unhideWhenUsed/>
    <w:rsid w:val="00FA7C05"/>
    <w:pPr>
      <w:spacing w:after="100"/>
      <w:ind w:left="1680"/>
    </w:pPr>
  </w:style>
  <w:style w:type="paragraph" w:styleId="af1">
    <w:name w:val="Normal (Web)"/>
    <w:basedOn w:val="a"/>
    <w:uiPriority w:val="99"/>
    <w:unhideWhenUsed/>
    <w:rsid w:val="002B37C1"/>
    <w:pPr>
      <w:spacing w:before="100" w:beforeAutospacing="1" w:after="100" w:afterAutospacing="1"/>
    </w:pPr>
  </w:style>
  <w:style w:type="character" w:styleId="af2">
    <w:name w:val="FollowedHyperlink"/>
    <w:basedOn w:val="a0"/>
    <w:uiPriority w:val="99"/>
    <w:semiHidden/>
    <w:unhideWhenUsed/>
    <w:rsid w:val="007D4F4F"/>
    <w:rPr>
      <w:color w:val="954F72" w:themeColor="followedHyperlink"/>
      <w:u w:val="single"/>
    </w:rPr>
  </w:style>
  <w:style w:type="paragraph" w:styleId="af3">
    <w:name w:val="Revision"/>
    <w:hidden/>
    <w:uiPriority w:val="99"/>
    <w:semiHidden/>
    <w:rsid w:val="00FA4F4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FA4F4B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FA4F4B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FA4F4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FA4F4B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FA4F4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9">
    <w:name w:val="Balloon Text"/>
    <w:basedOn w:val="a"/>
    <w:link w:val="afa"/>
    <w:uiPriority w:val="99"/>
    <w:semiHidden/>
    <w:unhideWhenUsed/>
    <w:rsid w:val="00FA4F4B"/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0"/>
    <w:link w:val="af9"/>
    <w:uiPriority w:val="99"/>
    <w:semiHidden/>
    <w:rsid w:val="00FA4F4B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organictextcontentspan">
    <w:name w:val="organictextcontentspan"/>
    <w:basedOn w:val="a0"/>
    <w:rsid w:val="007C6467"/>
  </w:style>
  <w:style w:type="character" w:styleId="afb">
    <w:name w:val="Strong"/>
    <w:basedOn w:val="a0"/>
    <w:uiPriority w:val="22"/>
    <w:qFormat/>
    <w:rsid w:val="001F4D3F"/>
    <w:rPr>
      <w:b/>
      <w:bCs/>
    </w:rPr>
  </w:style>
  <w:style w:type="character" w:customStyle="1" w:styleId="fabric-text-color-mark">
    <w:name w:val="fabric-text-color-mark"/>
    <w:basedOn w:val="a0"/>
    <w:rsid w:val="00E97700"/>
  </w:style>
  <w:style w:type="paragraph" w:styleId="HTML">
    <w:name w:val="HTML Preformatted"/>
    <w:basedOn w:val="a"/>
    <w:link w:val="HTML0"/>
    <w:uiPriority w:val="99"/>
    <w:semiHidden/>
    <w:unhideWhenUsed/>
    <w:rsid w:val="00AA65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A65F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c">
    <w:name w:val="Unresolved Mention"/>
    <w:basedOn w:val="a0"/>
    <w:uiPriority w:val="99"/>
    <w:semiHidden/>
    <w:unhideWhenUsed/>
    <w:rsid w:val="003414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5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6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7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2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0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3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6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3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2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9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9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1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6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7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7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4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47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6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64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47372">
                  <w:marLeft w:val="150"/>
                  <w:marRight w:val="15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36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33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509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9817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9077323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504957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131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48470983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936267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541699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0733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5720795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929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3638547">
                                  <w:marLeft w:val="18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00345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905273">
                                  <w:marLeft w:val="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7473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9367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5281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38020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5606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65988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02751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54225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084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8963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733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868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522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3227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0189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0714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754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603822">
                                                  <w:marLeft w:val="12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2536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7998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6186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832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5976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17432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7461088">
                                                                  <w:marLeft w:val="12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924659">
                                                                      <w:marLeft w:val="1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2764194">
                                                                          <w:marLeft w:val="-210"/>
                                                                          <w:marRight w:val="-9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95414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34445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9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66231311">
                                                                                  <w:marLeft w:val="-255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081149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800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927120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94780892">
                                                                          <w:marLeft w:val="-210"/>
                                                                          <w:marRight w:val="-9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70359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30938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9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87148444">
                                                                          <w:marLeft w:val="-210"/>
                                                                          <w:marRight w:val="-9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642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64588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9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83655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14346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07817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51612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23415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669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2934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950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0635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79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806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3515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55547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96200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44728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6278127">
                                                                      <w:marLeft w:val="-1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58458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3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44262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73302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899522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150466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713268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473511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414268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84377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570813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706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9601898">
                                                                              <w:marLeft w:val="-12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77543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790629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2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04413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202693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293874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50688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54344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702091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097305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35909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56532936">
                                                                      <w:marLeft w:val="0"/>
                                                                      <w:marRight w:val="0"/>
                                                                      <w:marTop w:val="12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4257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65000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60771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134262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06376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96481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3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870517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18247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2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583361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3698260">
                                                                                                      <w:marLeft w:val="-12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546168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2413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320221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085654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432400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006847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60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59914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15852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442165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539408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1858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531145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02252500">
                                                                      <w:marLeft w:val="0"/>
                                                                      <w:marRight w:val="0"/>
                                                                      <w:marTop w:val="6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68110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84984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007433584">
                                                                              <w:marLeft w:val="12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286382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60973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70194634">
                                                                      <w:marLeft w:val="0"/>
                                                                      <w:marRight w:val="0"/>
                                                                      <w:marTop w:val="240"/>
                                                                      <w:marBottom w:val="24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409172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8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35882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3847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43394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05105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39570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928088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2247053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054234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6988246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524533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16635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72037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28693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743729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461135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057515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95910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1686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850310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410528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13195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90478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770611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71620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80902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7506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72939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3713450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842072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285071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14759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475190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052459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061128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56714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477391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03130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245562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416894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210526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665152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276659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69112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53063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56584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895104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66094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088842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5861863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22828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44229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007004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793558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091407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35086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320912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62501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822069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568452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245710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25526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26258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99607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55140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70393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589728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7639347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619557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172749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653056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628745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13777367">
                                                                                                          <w:marLeft w:val="0"/>
                                                                                                          <w:marRight w:val="12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538374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12" w:space="0" w:color="auto"/>
                                                                                                                <w:left w:val="single" w:sz="12" w:space="0" w:color="auto"/>
                                                                                                                <w:bottom w:val="single" w:sz="12" w:space="0" w:color="auto"/>
                                                                                                                <w:right w:val="single" w:sz="12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10957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13923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582257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833772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831814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445339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119414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34581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1046095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2116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02907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634627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2323890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3133843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15784103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83501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814758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286319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019344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394184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11058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60297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94839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967055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456722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23666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7741336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83803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51027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602216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913802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782550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231324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5497506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240737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07820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23180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26097376">
                                                                      <w:marLeft w:val="-1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386384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85754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0763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87643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11710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11619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605190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961161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0838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286861">
                                                                      <w:marLeft w:val="-120"/>
                                                                      <w:marRight w:val="-10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23870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3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72947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7217826">
                                                                                  <w:marLeft w:val="12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335144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225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56555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723928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67824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636135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55383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96422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08900972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05086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162103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7901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01991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9267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013510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54158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03808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02812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734560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12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33930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471268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382132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742099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41663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17648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401544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59487398">
                                                                                                                  <w:marLeft w:val="-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34277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7919558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12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398085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8803489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9543608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8747263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08389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12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29419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415817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108046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990039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27283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531763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18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4741414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8251307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992802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291946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96220811">
                                                                                                                              <w:marLeft w:val="-12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8571009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3675279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12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1237724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62812412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05994181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336901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596140252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5701166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797612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39881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742619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9868305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58868320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84863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4407691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12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8051430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1050447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2375725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2678347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68717141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8540014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585561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18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61940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98346587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45372493">
                                                                                                                  <w:marLeft w:val="-240"/>
                                                                                                                  <w:marRight w:val="-24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41851381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7348278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222015988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628001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09601931">
                                                                                                                              <w:marLeft w:val="30"/>
                                                                                                                              <w:marRight w:val="6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818262949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0996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41466382">
                                                                                                                              <w:marLeft w:val="30"/>
                                                                                                                              <w:marRight w:val="6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061290769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692796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53458462">
                                                                                                                              <w:marLeft w:val="30"/>
                                                                                                                              <w:marRight w:val="6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2093890086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9953111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5877628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46641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432081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39255818">
                                                                                                              <w:marLeft w:val="-15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936234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2680417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12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694605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256618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500174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741134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-3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82752469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20149937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261282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930908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265837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71233388">
                                                                                                                  <w:marLeft w:val="-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897874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626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12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153448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3420651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69639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05993953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548673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32846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5383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385088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3798216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8937687">
                                                                                                                  <w:marLeft w:val="-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2386727">
                                                                                                                      <w:marLeft w:val="12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60"/>
                                                                                                                      <w:marBottom w:val="6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6535341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7582546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03261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884775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083260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07112859">
                                                                                                                  <w:marLeft w:val="-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6918364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4058761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73634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12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20027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42112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16370305">
                                                                          <w:marLeft w:val="-12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36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7388653">
                                                                              <w:marLeft w:val="0"/>
                                                                              <w:marRight w:val="24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75307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201744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1081164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956349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251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983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66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23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589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5649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470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231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4743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094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60901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401717">
                              <w:marLeft w:val="0"/>
                              <w:marRight w:val="0"/>
                              <w:marTop w:val="960"/>
                              <w:marBottom w:val="9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617775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084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6192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7068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6053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5559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1042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558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307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6707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8421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1183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8149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8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4636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7847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4935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9303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2271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305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1503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2720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0870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2799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3608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1598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4206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4234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0501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5162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9172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2069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8355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2803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5453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655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9693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0104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6583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6608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1924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7184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6803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1604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19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012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0158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1596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0670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7924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3052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4066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2975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9441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1644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8287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8806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26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8119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4998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9060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8387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6305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3594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2088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9179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308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219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115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171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9411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2977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952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8459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5324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227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1681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0433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6109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5563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738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9194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9570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015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7004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1456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7696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1348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810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0366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581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936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1387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5133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9383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5889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146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1714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5039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6021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5546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558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1394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416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0134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615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5404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0503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4271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5690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9868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2305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2457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2038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4484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3895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609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9681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6230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4893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0256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3589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7776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3001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9629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7825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0030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2377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7771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8643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2042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1498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1834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247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036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0317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9492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6725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6036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7535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7305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7059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3590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9358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6486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7860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1074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7009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2535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7281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0085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9541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9414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404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49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8401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2072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4983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04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0300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2657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9950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7018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2839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8167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8456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3237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9411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8314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9261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58723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009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359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4329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6137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96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9817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773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337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4523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4069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4631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2901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5327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5093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0137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2476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0367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814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4379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1412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7360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5106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9580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46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9639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3769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7581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587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0948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9402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587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44702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4767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0653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0179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5639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5150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8690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7991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7687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6911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1441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5958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6471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076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4232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8319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0853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4321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5483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2991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9191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3650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8308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9727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1013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2635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3714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5218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064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0598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4766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098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0969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0299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2004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8163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3658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7452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842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5782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9742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4452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5966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5235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7963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8780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9247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0047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941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3097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3384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3849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4846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8487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3140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5591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7820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5286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8775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0626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7535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4196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0516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7808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514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9244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980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4207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0199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8246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7914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8413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026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7518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2088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3153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698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813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8576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3387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1057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3257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8034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6995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035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2894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9476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527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362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6130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4862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94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8911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5910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2235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6170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8669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8136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3146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6342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2887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4171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8486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8762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7459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2329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6091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6613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1053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3481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4981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9534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815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3334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9329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5147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271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9882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2534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9868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6686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2764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168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1682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8217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4934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4589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8321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4736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3947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7012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3277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3967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7003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3517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9868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2164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6886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9556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7729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2577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6151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9923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1787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3610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4516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2738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0439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6505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9230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5824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7017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5885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925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0329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3735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3852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4424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239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0867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234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0453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5612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3878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8306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7686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5625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9514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1258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6099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0123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9084799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995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3487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4333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2721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2456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4819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4696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026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7263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3073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8181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9811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7179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4429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7332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8388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2063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4471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7429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2762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7139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6789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4674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4079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5384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7441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59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8060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4252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5291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9217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979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932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741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0524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9517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0356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4141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0065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47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1883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805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8066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917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2042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5634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0773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2221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440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28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6716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8177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4087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616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0062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8149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7000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6089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3026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1301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6854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0017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9940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2438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2226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3637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0006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7401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673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0896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2945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2620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9256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564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4689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8378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2579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032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6795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0976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400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133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289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5350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653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7247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730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3809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8196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2522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4685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174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3249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7415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7322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6887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1304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5201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1998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6457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754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8225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5040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5141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9771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445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5160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8943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965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1548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2479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0110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696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5051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676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9448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6428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0263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31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6848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5285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5040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4204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9161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3546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8132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395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2199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8688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8860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1225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0210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1830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5379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3455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8146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6294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6749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4274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6469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7316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0351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5085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8864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7112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4497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4186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7869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0837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6951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7468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5399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983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7968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452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9469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1664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3945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776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6078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2255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6386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6645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8515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0994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9582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1679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3084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9717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2406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7027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8261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1221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1011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6250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1913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8362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3003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3271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512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5817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1058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2433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6821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1693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4762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8406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1613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0114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985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0185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2512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426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161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0387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2821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5654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9223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525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432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0570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0590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7436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2246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726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6310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8062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0077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9932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6148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802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2679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4664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3536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767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6642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2204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5960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4673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2626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8996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2819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2383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303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9927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5302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761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6346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769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318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011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444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0764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0741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5762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0405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0684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7794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8730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1121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6059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1808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6307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7955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1426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4370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5873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7617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317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1104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1304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6085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1533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4954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5790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4428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1474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546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6887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2080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971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2052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238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8078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6587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999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622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4087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1400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7667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5336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5857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1530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9378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6156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9402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4424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6729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382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758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8244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3335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4113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13354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4105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9356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5803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4303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8544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3303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7121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4190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2280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327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4423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7561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7145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6868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0837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6018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801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003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9868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2352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686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639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1232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214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299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311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2968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6773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9171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6876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7663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23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0509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0475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2298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3107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1469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8681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1319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444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28659100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2844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1621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1015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9728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9332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8409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7538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2129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3023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095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0019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0338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3013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1929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310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172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5412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5089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8718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1516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0962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4128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9682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9659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9623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255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446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8086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1608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771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7691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8205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2385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9200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5408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2600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923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7743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3637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764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2416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4722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054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457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8388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8226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6454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006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9992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6687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4262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9119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6214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0260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7902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2085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1032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064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0668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7138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0687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6464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536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2502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2386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3416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7684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9986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3310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5795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410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1436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5194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1793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7853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8792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353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462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7772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4509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813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7320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2741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2071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5976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7960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2498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4965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244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118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1570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051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4494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8674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7446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0937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2167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5990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2263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3775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8645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32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5404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8603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9207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0408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6796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9856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4670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8380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2764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016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4332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6541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4557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6010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247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8027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9639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5298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0206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8787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9639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6564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9820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575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5620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2359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1579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0025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8848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555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4458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5323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7524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6464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503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0725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7749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8293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6236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584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7347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0805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049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825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0791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447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4310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446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0832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7148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936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90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0665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4039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7827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0649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2277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8424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3131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7437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8574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1911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4080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1205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840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9295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0017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029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5652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4494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5742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4668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6317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4186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6679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5848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7297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2920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3438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8109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2677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719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8665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927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7885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7298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159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7155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7132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23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4888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7787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851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2954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5271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1403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1312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7780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0675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258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8537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533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8971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1866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7873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0131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5378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2752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6747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4562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5203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8264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7502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147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55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2491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9874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893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9899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721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7462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6332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3711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6643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8365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9150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9515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9318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9267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4831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9526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3117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8657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8838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3781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7491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1429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7634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1371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7095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470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5953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5267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7770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8089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9615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1283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0370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7695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4170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9787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6695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1054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2199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3765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2230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50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2978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1290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4279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3997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9769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3269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9575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4858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7014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7329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4359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5621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8022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1916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392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564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9461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24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919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6529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2223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206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952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3185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4921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9645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5437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4210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8194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2080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0896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6781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2658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1462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2300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4871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4545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29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2768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4609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939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4791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6675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8376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8736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5946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3653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546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7262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9908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2141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3747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9838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9720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4421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0217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6422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0575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1634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9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9503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8496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4905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7901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9202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2978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7242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1382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4059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9989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4434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6911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9861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5224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6704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646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463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2273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7390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4148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585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2577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7451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9531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8189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4138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4696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3845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8447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4419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4723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680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2227625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923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9345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3674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386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7789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8129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716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2721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4500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50113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5653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1841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3146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5808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8872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2970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6303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4248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6945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3826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6467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3864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1887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8162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1495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6396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9063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0940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7240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4506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2164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1393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8877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8395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0162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6538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317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4888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8526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2988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827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3150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2827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1862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3931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3360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1923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976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5990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1666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0146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049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73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588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097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7849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301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572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0829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9840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570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4842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1972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116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7077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837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293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4079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9496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2215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17444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396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7117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8899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3031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3727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3097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5218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762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6992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3779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2482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920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0807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2829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275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71334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5204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6521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7464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9262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6923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8127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8005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3369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32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0861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0385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5473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3606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7794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1543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5654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2493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095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2274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603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4323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0959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904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0030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9815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766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9208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1019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0892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2670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1397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8364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3839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2344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3086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1153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1333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433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669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3149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1852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94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7697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1398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5558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3108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441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691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5374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3482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1565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2250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5743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4182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5571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8129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4336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6780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5395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7352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349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6827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7499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5338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9188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4384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104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7754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1808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0024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265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0797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0846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470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2648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406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8942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1318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6280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2268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7923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2387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0778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5959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3271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4996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2815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4552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8310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9781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4059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64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2191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4328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370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9969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8464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5434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3994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742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6933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596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6949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081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7934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7068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1980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1983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9012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9105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12393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7663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255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671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2490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0785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6486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8126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1460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5997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6573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1698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2358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3432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4455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0760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474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5710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8951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8017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4116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486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928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8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1342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9428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1834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7950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9111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385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6823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5346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8978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0143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236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3060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401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2638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2932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5592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46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3826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0817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8145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4911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070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572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0472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8451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8777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0130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3654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1744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185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2945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2548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0367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58140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0340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430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7724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8566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9135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7236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5533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8390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1502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3193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2457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9710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8491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0077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1554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376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4986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6124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0712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854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6324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8517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0996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5343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788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267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7099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431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641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6684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675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1872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0801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0345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5641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5635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1979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8260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5286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5665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5222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948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5227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7917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8597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4842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0001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1423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4067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1479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3896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8619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9449776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3878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546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8053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8499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4909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4777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593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559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4919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4473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8250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7782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7342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0859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1449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8585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0111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5156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3048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9272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4648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9871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3631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1234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0998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6036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326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865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129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3946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1468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5819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232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6655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7484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1397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0203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7379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3754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9880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846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9770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5476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7109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0053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7970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3775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2263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6740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3114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3111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5864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3903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7272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726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4011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9411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7936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7739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151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0213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289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1349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5888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7531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5533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7959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463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1057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9945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5835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632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3565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0580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339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73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3473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5669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1986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1479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3281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134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630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1172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099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3589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0055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5843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5186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2197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3787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3794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429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0840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1997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1481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6704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3973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4684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3694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3491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3067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7012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296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9671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9825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5311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2896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2180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8334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19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7962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465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3340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363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040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5657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5279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761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8506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3298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773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0534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7240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194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9544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2449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5230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1254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9766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2493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9892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2279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3957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7987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8383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2824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9626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2907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8676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7572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5790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103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91035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0733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4461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3059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0028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3350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846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847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0541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410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5061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6147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996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9500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1572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6050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659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934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699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1836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1270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4983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3910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0795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1145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3252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736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2513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226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3559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14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5945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526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592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8098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858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3358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5387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2476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5438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324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1030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2573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654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6792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497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2768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7943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1005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4873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8146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8446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7571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2670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247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4703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0511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964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7770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496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8236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7245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94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2293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1849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9072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1471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21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2986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4110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5785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172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5954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6747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1195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0546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712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45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3752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4943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0753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5535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6180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5815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5297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870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1980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054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3828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1272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7871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4306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817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4016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7564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5957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3891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5598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3985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33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7890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0896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7734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6689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827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8208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5930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4061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2381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197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0881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2226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7398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8114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2150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402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5313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2555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778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3993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7239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081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1304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95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388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0552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203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9681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5984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5304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5336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4204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6660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8298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7674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429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8890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8348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9076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3341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3815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6912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7996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5399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16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7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2065">
                  <w:marLeft w:val="150"/>
                  <w:marRight w:val="15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50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344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063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832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2020372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476089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068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45196851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4339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844137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183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08419884">
                                  <w:marLeft w:val="6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290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4939121">
                                  <w:marLeft w:val="18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66496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605797">
                                  <w:marLeft w:val="0"/>
                                  <w:marRight w:val="6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192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5826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81971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2165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94217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77629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45232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8892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736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0389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642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630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485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1237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712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719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3421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0414155">
                                                  <w:marLeft w:val="12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874642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3417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29577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5015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27370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69009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0751035">
                                                                  <w:marLeft w:val="120"/>
                                                                  <w:marRight w:val="1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3446698">
                                                                      <w:marLeft w:val="1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5668802">
                                                                          <w:marLeft w:val="-210"/>
                                                                          <w:marRight w:val="-9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3556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9590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9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5675471">
                                                                                  <w:marLeft w:val="-255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6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90871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72838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904993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87317796">
                                                                          <w:marLeft w:val="-210"/>
                                                                          <w:marRight w:val="-9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10804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93808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9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60261150">
                                                                          <w:marLeft w:val="-210"/>
                                                                          <w:marRight w:val="-90"/>
                                                                          <w:marTop w:val="3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88679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46796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9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350189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67186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82898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07866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963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946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3929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4440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568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3424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4640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20051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4706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1842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57203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3432736">
                                                                      <w:marLeft w:val="-1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00500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3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2823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57635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6123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83592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398469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70911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2215944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128544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398455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30342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5520667">
                                                                              <w:marLeft w:val="-12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02356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01766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2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34886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125042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24953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304087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24782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968606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422900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380897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76110886">
                                                                      <w:marLeft w:val="0"/>
                                                                      <w:marRight w:val="0"/>
                                                                      <w:marTop w:val="12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6164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371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0499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730727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77169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13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36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40678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48041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12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266575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9811868">
                                                                                                      <w:marLeft w:val="-12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73097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83583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084349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3192086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813048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328517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60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20186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79526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313708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04091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011423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766876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8920155">
                                                                      <w:marLeft w:val="0"/>
                                                                      <w:marRight w:val="0"/>
                                                                      <w:marTop w:val="6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92539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83872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94711868">
                                                                              <w:marLeft w:val="12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410765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46191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07847004">
                                                                      <w:marLeft w:val="0"/>
                                                                      <w:marRight w:val="0"/>
                                                                      <w:marTop w:val="240"/>
                                                                      <w:marBottom w:val="24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270169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8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15208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51026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19116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613393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14814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93433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868742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1247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7961002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555435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918100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315490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7179201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595459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398431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9421556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919234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4788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415199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144479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43931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06882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62286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25717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334681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4393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788753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9810383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537839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60940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228054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768803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97634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506061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498178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046375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008694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085310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286131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609795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62029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2680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83897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13819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407890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78696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97364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2173203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499739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249744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20701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958916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421849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863929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582106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88006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38301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164883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745523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52200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40880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22866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60014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65168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69107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689459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16452363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834635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003730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873870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67444898">
                                                                                                          <w:marLeft w:val="0"/>
                                                                                                          <w:marRight w:val="12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9311308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single" w:sz="12" w:space="0" w:color="auto"/>
                                                                                                                <w:left w:val="single" w:sz="12" w:space="0" w:color="auto"/>
                                                                                                                <w:bottom w:val="single" w:sz="12" w:space="0" w:color="auto"/>
                                                                                                                <w:right w:val="single" w:sz="12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495434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28603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584027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16660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619579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715035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1373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0090560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6412994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319656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7107524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961694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638430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6190537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89262220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970932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27159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920507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78747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2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4323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48515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3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04230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977764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167272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231897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641436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  <w:div w:id="4225300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1957287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6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94381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05887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103772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40982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71882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79061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716722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9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19875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384933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26821420">
                                                                      <w:marLeft w:val="-1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95452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23607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69182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599133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92511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687034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484273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148559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28612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64003708">
                                                                      <w:marLeft w:val="-120"/>
                                                                      <w:marRight w:val="-105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409294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3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33078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0316493">
                                                                                  <w:marLeft w:val="12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312788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96631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49445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829996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314232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581565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23895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953929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3385503">
                                                                                  <w:marLeft w:val="0"/>
                                                                                  <w:marRight w:val="12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57742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840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482890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249686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304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204451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49202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45060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57454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113200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12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4339207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37556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4305771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20512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662886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299861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046803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21289734">
                                                                                                                  <w:marLeft w:val="-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388026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1856590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12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231089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778671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891584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079295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09208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12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232432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581481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29453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119266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231869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128170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18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95339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54567965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7178869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6247354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0381290">
                                                                                                                              <w:marLeft w:val="-12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8298258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897273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12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31249358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3154848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45190132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7793838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350185164">
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2266964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992790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157654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03558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2734102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80462360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527317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3723705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12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04392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174115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6928960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4693315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7302181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20644508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894172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18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009758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6550325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62704931">
                                                                                                                  <w:marLeft w:val="-240"/>
                                                                                                                  <w:marRight w:val="-24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60313251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2993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901253968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994264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2547240">
                                                                                                                              <w:marLeft w:val="30"/>
                                                                                                                              <w:marRight w:val="6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953124593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1911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30196861">
                                                                                                                              <w:marLeft w:val="30"/>
                                                                                                                              <w:marRight w:val="6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729838641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7064040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73835220">
                                                                                                                              <w:marLeft w:val="30"/>
                                                                                                                              <w:marRight w:val="6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2363367">
                                                                                                                      <w:marLeft w:val="-120"/>
                                                                                                                      <w:marRight w:val="-12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210744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20980131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39899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159087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13054374">
                                                                                                              <w:marLeft w:val="-15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122589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597227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12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135777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5148098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745623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3326628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-3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3366405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8303684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102541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831456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878602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42504536">
                                                                                                                  <w:marLeft w:val="-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123240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884577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12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0980806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671962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25979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4696456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203745916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8089850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155153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549762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660483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99961747">
                                                                                                                  <w:marLeft w:val="-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1620904">
                                                                                                                      <w:marLeft w:val="12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60"/>
                                                                                                                      <w:marBottom w:val="6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3911254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851452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39346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40754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985461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86330169">
                                                                                                                  <w:marLeft w:val="-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98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7323301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434337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12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90416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5738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21510438">
                                                                          <w:marLeft w:val="-12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36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2662923">
                                                                              <w:marLeft w:val="0"/>
                                                                              <w:marRight w:val="24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33666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97994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6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205550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6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33795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535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2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82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57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114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975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2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46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1877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4360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5510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0750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494539">
                              <w:marLeft w:val="0"/>
                              <w:marRight w:val="0"/>
                              <w:marTop w:val="960"/>
                              <w:marBottom w:val="9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1742616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383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7375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519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8302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3844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3987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6052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0821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4456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0084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4406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4001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1232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4598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6139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7209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7784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325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9670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1997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3489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3891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0606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8449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6176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0289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3938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066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7411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0080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4902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8589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4439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1224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5244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6318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7823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6620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5915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2258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0689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8079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865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156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7030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6430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2046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1200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6525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8523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8125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6879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811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1145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2619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1995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2508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253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9178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4489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3111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294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7147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822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4847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1209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4499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1688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3849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0842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9305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381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6721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9282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567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1871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0035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5102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9920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4432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3931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687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910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022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9196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9986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8201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7044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02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1272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4229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8741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9304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3208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0135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1926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0745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9499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6152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5386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6603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7424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411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0258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3236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5065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7601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1801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5673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8439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1302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7602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2323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834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8165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3773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4065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642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3582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6369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6393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7824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1486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8270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443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4095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1591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4948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488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3937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2378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3264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2991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8032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8430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3975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9025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3115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9082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3603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4915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8405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372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7760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49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0072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356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385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0494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0631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6071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1435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8028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7586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1559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1449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1725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6163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7151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555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5445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6945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4376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622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432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5166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4599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8705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2940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257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3515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2258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5575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520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9224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4130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537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6396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610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8669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7899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5486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9362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3863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1115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0288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3167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0712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3599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5933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7058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5681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4632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5842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0858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4322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51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4615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6277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4675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1685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009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9128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1158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9524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2783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2953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6813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7444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1154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4470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9487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6761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0163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18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2445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0294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646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4190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0486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9186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1047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9921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7336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5426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3299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47892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3912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9352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0941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4680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0165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9805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3805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3984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0264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3985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3632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397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3097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7477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2408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7789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740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2558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3164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6887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233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2638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564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748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833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651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9670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1066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9219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9660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2126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3250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0787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3712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0426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2373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5275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580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8253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5696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5631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5738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7244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621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55533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7130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1586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4993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2852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5836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6377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0713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4402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628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338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7696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4300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2640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998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9622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7983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951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0519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1349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6248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3009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0679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7519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8879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8145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6326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5363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7145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3012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5051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6572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9442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7568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79485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4511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193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6599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7721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81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0199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4230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1171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9388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3132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9299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6423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2053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0484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1401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2398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3578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6108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3531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6757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8152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4619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3875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6018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2554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8131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6394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3496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0453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7650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8746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3025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2420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2175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1646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20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854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2849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8699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2340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8388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875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0478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0960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7756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1175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5473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4211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3077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1286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9273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4458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437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2050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9463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896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727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6944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0104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6993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7144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0880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9238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3051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6721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997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14762005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0069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668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2532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1310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9873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6094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2084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1924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216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207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1223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9642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6305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1981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5229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604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9134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1614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6282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816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2291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1418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3766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857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9805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2492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3975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3311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638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8538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7704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5502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3918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3324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7506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9456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02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2373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97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0907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7767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3279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4644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0931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7643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0641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7707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1357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8973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8662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1543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3303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3656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6759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224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111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26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8562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5400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296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6969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7356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1714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414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4606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5448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362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3805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7874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8751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5058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433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8280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1712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398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1454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0681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535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3898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6781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6459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2384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5753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2808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9017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7963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094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1327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3915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2359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4929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7231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6431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3951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6545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7204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1478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9870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6650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2712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4837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8726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730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8960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962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0443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4439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2890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4782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2626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6669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599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4510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1201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9678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3584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0483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3591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093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5529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8994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4699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448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1013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6952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2939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1972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7637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4770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8762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5473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2116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1656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0150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047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3890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6757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1250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1197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1566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9638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3780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7289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7848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2194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1376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7501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8132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4227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6937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5171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4732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5279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862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5536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5148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8244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9874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2900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625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6118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7229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1950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8513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1809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5904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61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0269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1150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5964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6255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2560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3143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9153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4254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0792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3270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9046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169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0219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4789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2521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02627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9992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8597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1719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5658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6509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511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67053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42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0293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227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530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6722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953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640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986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2016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6639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2303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2870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5796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3350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7548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599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6841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0249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4376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1823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8313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3237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6258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3494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49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0175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145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6079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576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7610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0093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9533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49869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4738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888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4227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9087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9569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3049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3566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5452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6000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0955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9307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8351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8427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6954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0015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9656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8265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330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9708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4926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1662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8998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1767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2634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2212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4302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8072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4975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2703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4186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4750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2196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88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0094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9744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6496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3395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725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3164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9778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5819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1230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6576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2564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5575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9906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3188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6709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5872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6809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8214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7037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628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5257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9971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8845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2543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7511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0925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7390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5838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557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7084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9765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4409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7486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7879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922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5111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8870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0314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6362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7513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5752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5370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8406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7204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307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2330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8635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1434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9054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2941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1816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8656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7190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2525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3341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0060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6085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0146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5923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1036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7609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2973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3965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9904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3580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1167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0847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0713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2300547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732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3229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9983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9789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3440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4800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405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5690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6499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8045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9089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925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7036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4154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1294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0528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2526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0856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0953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3403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2365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5010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1853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0409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1692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5504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1620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385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9558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1142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8410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5616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0744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7315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0485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6892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6967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4362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5177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6813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2230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318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3519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9523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4421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5393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3046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8756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775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3338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5480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5696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1300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6537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9079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9921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6530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3929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4822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8526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8535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0570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8555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6621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988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46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9318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266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7201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7730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70721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14582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9696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9233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3996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4141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2677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35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3317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1633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4536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0090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2190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7972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8770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955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9758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9669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5183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4086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1974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4168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8128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3609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528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5091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5936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3461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4254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519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4628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7507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8844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3509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7216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423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3177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7543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6011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4360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5326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765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2813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4553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972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9710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8996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707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9151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634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4273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3237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7407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2296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59763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3787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1984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3335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9946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4661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913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81072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3807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7808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1140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8799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03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0871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9267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84371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9432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7913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5286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7968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3522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2760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06035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66648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7614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0786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4747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0118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1880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5448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3640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8638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5670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7048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8782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5710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7309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3532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3950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6243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8864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4995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8467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123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5367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7372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5029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958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304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0831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9133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3775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4178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4196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323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5681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5346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272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733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8916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1205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4611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7841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2073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0414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1718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7385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9674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5331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6610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7071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4741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6321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8310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427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8145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8710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1678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0679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6856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5779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3620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7525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48482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1516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9813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0042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3184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468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4095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0930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0351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1302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5391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5544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573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1884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5671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1831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3771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0806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205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0980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2111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8751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2493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8179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3170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4479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9149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4839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1499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1918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0580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3732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23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9199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1643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441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3334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4802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2361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2595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4246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6458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103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90347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1699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114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3475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73084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3663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0273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4762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5990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648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4191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7384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82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653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3244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9492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9379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0866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7802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380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4223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1394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3995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5402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1256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6904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6410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9233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7709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41499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6395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5823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5210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7249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9306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5803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61541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2668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0237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422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7170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6235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2664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9108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5766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8202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091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8883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6286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0749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0962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6955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4372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1808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5898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0412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2948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9791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2668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430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2932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3109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5784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2866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0494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67823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1550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11059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7019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5360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6554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6342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5039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922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063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9474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6846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4881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234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0313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2292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2093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4195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983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6596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9788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7003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0586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8016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0088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3011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09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07720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7485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8805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883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0742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6480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7549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4246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29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1800499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395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824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0059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0639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940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9608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7209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7312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6732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6976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8611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6056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144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5058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471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4684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4384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6962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0252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6432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7331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7950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1444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8400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2384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0514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51814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4288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6958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7259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731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5890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1027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61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8301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7356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6401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2491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5024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1563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0919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6000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4545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8690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1798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2902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067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84508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2733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3292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2640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9383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8429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8402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921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1239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3929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8082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2138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400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8899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2863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7477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7783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2256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3947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4396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995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1969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8748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0825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82076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8078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5955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641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9358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7153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7862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9413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6552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5730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8360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1656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3281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190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6600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8682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4039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3146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0365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2484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9079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6324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7219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6994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15195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789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552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476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3451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9311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9421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5195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7822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8463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5256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755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8846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0237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52542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7391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6895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8753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0754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2124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0117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3508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122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1385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6200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7104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955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3850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7388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2639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0588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4404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221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2184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9259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0113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6397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0372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240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8057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2757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2089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0443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7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3571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1759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3683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13094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5476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311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470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2714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9492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7579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533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8977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3171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1643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1495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3726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1421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7082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7290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6150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1998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9469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0014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86363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3125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4870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6297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9063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2611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6922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1692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7230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2798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4301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9277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296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3819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1799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1964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7636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290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6353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7616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4235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89576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93378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8776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1095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719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40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5263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9567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8042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4483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9193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9726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5766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1691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6313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8103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024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5666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3669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9738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2605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2699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5547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4645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491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0593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5466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6534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3118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0266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547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2922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280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97625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3457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7328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3729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185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50556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4083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29073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9120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892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1318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2369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4608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2572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9278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997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86355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5263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4671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8242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1864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6102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6351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21386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6933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2696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1996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6654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7421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10872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9761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5778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2663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3976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3941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1660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6588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3098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3704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9606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5745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9562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4731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929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3541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3548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8171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8055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3231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2197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79384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0641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8706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1291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714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60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1469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7631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0521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7258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0786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671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5476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7282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9705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7412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5036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2031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3286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5480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5445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6681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6905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3070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0105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9184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0047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5130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4238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6865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0049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1445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0569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660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3861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7510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2027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81897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09832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1905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9663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61387393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545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458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7692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490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8564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4277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7436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9083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2828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2771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5836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3035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5639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64244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8008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1037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006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9194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9381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5144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6698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60861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3525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24351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4678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7060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8921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6276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2004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2398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1937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238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9251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6465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2248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86621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2677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8657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025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1466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5042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0380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451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7246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4263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5635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1000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8473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1451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452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688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4134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8714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9320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4442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4555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6430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6941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1515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00886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3640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170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2888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975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3701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905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4359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47516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6142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0400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999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0320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71633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5661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089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5649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6624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2500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4309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3737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5469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2166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9422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8856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881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7420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6180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7685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9266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27573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8076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4791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7569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34618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5419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6767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6166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96825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5269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178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0432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0859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7083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0057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2624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6962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4476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2494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3145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638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342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1121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5079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7998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9010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45350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0483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8741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160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3962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0867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5448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6802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9707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668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866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4483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9300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8050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7236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0505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3412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9783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76314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1663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6028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14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82354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14444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2237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1800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5872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0350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68325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5423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48840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7516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8510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4636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1078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3241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3037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268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1625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84697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928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7518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91678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90968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0772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7582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0896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864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029929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54252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625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82084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2722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7154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4117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5992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059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4891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0548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03960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0843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7266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54645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27018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4906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2127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3814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0827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2011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0258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6876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297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4403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0762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6561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78595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8932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0669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3515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3081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56603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14624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5525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50398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0436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18985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6109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210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09380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8885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26294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6785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8569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7243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3622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0763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337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16861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06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0386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91071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2874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4303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9014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81298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20526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6015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2966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9023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92166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5481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1766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54244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8266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24439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5879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2718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1654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014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7630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7076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94661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60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255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17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7867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8598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220916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9052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70586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2249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1018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3762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85367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8523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9913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01000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42064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1889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77836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3317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2220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4958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51446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3028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63882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74079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2679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1314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3504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9721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51388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3512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71659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2667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2620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5694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23969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5359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6032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9594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5697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51083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5008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0830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19187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30153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0194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46941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526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0345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9961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00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0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2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76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5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4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8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4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0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8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3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7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8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54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6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6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8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2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06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6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26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9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5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5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6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2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3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8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7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2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2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5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oter" Target="footer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footer" Target="footer2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header" Target="header3.xm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https://www.cbr.ru/insid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microsoft.com/office/2011/relationships/people" Target="peop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hyperlink" Target="https://tern.atlassian.net/browse/TA-303?atlOrigin=eyJpIjoiZjE5OThlN2VjMTkwNDc3ODk2YTdjZGY5NzVmZjc5ZjQiLCJwIjoiaiJ9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E8D27D-A4A3-4BB5-96EB-3F8124F2EC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107</Pages>
  <Words>14558</Words>
  <Characters>82984</Characters>
  <Application>Microsoft Office Word</Application>
  <DocSecurity>0</DocSecurity>
  <Lines>691</Lines>
  <Paragraphs>194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ternadmin</dc:creator>
  <cp:keywords/>
  <dc:description/>
  <cp:lastModifiedBy>Разуваева М.</cp:lastModifiedBy>
  <cp:revision>9</cp:revision>
  <cp:lastPrinted>2023-02-27T05:22:00Z</cp:lastPrinted>
  <dcterms:created xsi:type="dcterms:W3CDTF">2024-05-23T12:30:00Z</dcterms:created>
  <dcterms:modified xsi:type="dcterms:W3CDTF">2024-06-10T09:06:00Z</dcterms:modified>
</cp:coreProperties>
</file>